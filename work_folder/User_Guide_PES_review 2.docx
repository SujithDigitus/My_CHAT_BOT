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A0F7F" w14:textId="1AB2A967" w:rsidR="008C16C1" w:rsidRDefault="003D3B02" w:rsidP="007346E7">
      <w:pPr>
        <w:pStyle w:val="IntenseQuote"/>
        <w:jc w:val="center"/>
        <w:rPr>
          <w:color w:val="FFC000"/>
          <w:sz w:val="96"/>
          <w:szCs w:val="96"/>
        </w:rPr>
      </w:pPr>
      <w:r>
        <w:rPr>
          <w:noProof/>
          <w:lang w:eastAsia="en-IN"/>
        </w:rPr>
        <w:drawing>
          <wp:inline distT="0" distB="0" distL="0" distR="0" wp14:anchorId="21E33396" wp14:editId="243ECF7F">
            <wp:extent cx="272415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Slogo.png"/>
                    <pic:cNvPicPr/>
                  </pic:nvPicPr>
                  <pic:blipFill>
                    <a:blip r:embed="rId11">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inline>
        </w:drawing>
      </w:r>
      <w:r>
        <w:br/>
      </w:r>
      <w:r>
        <w:br/>
      </w:r>
      <w:r>
        <w:br/>
      </w:r>
      <w:r>
        <w:br/>
      </w:r>
      <w:r w:rsidRPr="003D3B02">
        <w:rPr>
          <w:sz w:val="96"/>
          <w:szCs w:val="96"/>
        </w:rPr>
        <w:br/>
      </w:r>
      <w:r w:rsidRPr="003D3B02">
        <w:rPr>
          <w:color w:val="FFC000"/>
          <w:sz w:val="96"/>
          <w:szCs w:val="96"/>
        </w:rPr>
        <w:t>Production Executive System</w:t>
      </w:r>
    </w:p>
    <w:p w14:paraId="00617EDD" w14:textId="2F50DB67" w:rsidR="003D3B02" w:rsidRPr="003D3B02" w:rsidRDefault="00C25BB7" w:rsidP="007346E7">
      <w:pPr>
        <w:pStyle w:val="IntenseQuote"/>
        <w:jc w:val="center"/>
        <w:rPr>
          <w:sz w:val="28"/>
          <w:szCs w:val="28"/>
        </w:rPr>
      </w:pPr>
      <w:r>
        <w:rPr>
          <w:color w:val="FFC000"/>
          <w:sz w:val="28"/>
          <w:szCs w:val="28"/>
        </w:rPr>
        <w:t>U</w:t>
      </w:r>
      <w:r w:rsidR="00E059EA">
        <w:rPr>
          <w:color w:val="FFC000"/>
          <w:sz w:val="28"/>
          <w:szCs w:val="28"/>
        </w:rPr>
        <w:t>ser M</w:t>
      </w:r>
      <w:r w:rsidR="003D3B02" w:rsidRPr="003D3B02">
        <w:rPr>
          <w:color w:val="FFC000"/>
          <w:sz w:val="28"/>
          <w:szCs w:val="28"/>
        </w:rPr>
        <w:t>anual</w:t>
      </w:r>
    </w:p>
    <w:p w14:paraId="374CA45A" w14:textId="77777777" w:rsidR="003D3B02" w:rsidRDefault="003D3B02" w:rsidP="003D3B02"/>
    <w:p w14:paraId="1249CFCA" w14:textId="77777777" w:rsidR="003D3B02" w:rsidRDefault="003D3B02" w:rsidP="003D3B02">
      <w:r>
        <w:br w:type="page"/>
      </w:r>
    </w:p>
    <w:sdt>
      <w:sdtPr>
        <w:rPr>
          <w:rFonts w:asciiTheme="minorHAnsi" w:eastAsiaTheme="minorEastAsia" w:hAnsiTheme="minorHAnsi" w:cstheme="minorBidi"/>
          <w:b w:val="0"/>
          <w:bCs w:val="0"/>
          <w:color w:val="auto"/>
          <w:sz w:val="22"/>
          <w:szCs w:val="22"/>
        </w:rPr>
        <w:id w:val="-1456871273"/>
        <w:docPartObj>
          <w:docPartGallery w:val="Table of Contents"/>
          <w:docPartUnique/>
        </w:docPartObj>
      </w:sdtPr>
      <w:sdtEndPr>
        <w:rPr>
          <w:noProof/>
        </w:rPr>
      </w:sdtEndPr>
      <w:sdtContent>
        <w:p w14:paraId="307CE422" w14:textId="3FE70806" w:rsidR="002824BA" w:rsidRDefault="002824BA">
          <w:pPr>
            <w:pStyle w:val="TOCHeading"/>
          </w:pPr>
          <w:r>
            <w:t>Contents</w:t>
          </w:r>
        </w:p>
        <w:p w14:paraId="63DB0FC4" w14:textId="3FC40389" w:rsidR="00C2301F" w:rsidRDefault="002824BA">
          <w:pPr>
            <w:pStyle w:val="TOC1"/>
            <w:tabs>
              <w:tab w:val="left" w:pos="440"/>
              <w:tab w:val="right" w:leader="dot" w:pos="10456"/>
            </w:tabs>
            <w:rPr>
              <w:noProof/>
              <w:kern w:val="2"/>
              <w:sz w:val="24"/>
              <w:szCs w:val="24"/>
              <w:lang w:eastAsia="en-IN"/>
              <w14:ligatures w14:val="standardContextual"/>
            </w:rPr>
          </w:pPr>
          <w:r>
            <w:fldChar w:fldCharType="begin"/>
          </w:r>
          <w:r>
            <w:instrText xml:space="preserve"> TOC \o "1-3" \h \z \u </w:instrText>
          </w:r>
          <w:r>
            <w:fldChar w:fldCharType="separate"/>
          </w:r>
          <w:hyperlink w:anchor="_Toc175215904" w:history="1">
            <w:r w:rsidR="00C2301F" w:rsidRPr="000976B4">
              <w:rPr>
                <w:rStyle w:val="Hyperlink"/>
                <w:noProof/>
              </w:rPr>
              <w:t>1.</w:t>
            </w:r>
            <w:r w:rsidR="00C2301F">
              <w:rPr>
                <w:noProof/>
                <w:kern w:val="2"/>
                <w:sz w:val="24"/>
                <w:szCs w:val="24"/>
                <w:lang w:eastAsia="en-IN"/>
                <w14:ligatures w14:val="standardContextual"/>
              </w:rPr>
              <w:tab/>
            </w:r>
            <w:r w:rsidR="00C2301F" w:rsidRPr="000976B4">
              <w:rPr>
                <w:rStyle w:val="Hyperlink"/>
                <w:noProof/>
              </w:rPr>
              <w:t>General Information</w:t>
            </w:r>
            <w:r w:rsidR="00C2301F">
              <w:rPr>
                <w:noProof/>
                <w:webHidden/>
              </w:rPr>
              <w:tab/>
            </w:r>
            <w:r w:rsidR="00C2301F">
              <w:rPr>
                <w:noProof/>
                <w:webHidden/>
              </w:rPr>
              <w:fldChar w:fldCharType="begin"/>
            </w:r>
            <w:r w:rsidR="00C2301F">
              <w:rPr>
                <w:noProof/>
                <w:webHidden/>
              </w:rPr>
              <w:instrText xml:space="preserve"> PAGEREF _Toc175215904 \h </w:instrText>
            </w:r>
            <w:r w:rsidR="00C2301F">
              <w:rPr>
                <w:noProof/>
                <w:webHidden/>
              </w:rPr>
            </w:r>
            <w:r w:rsidR="00C2301F">
              <w:rPr>
                <w:noProof/>
                <w:webHidden/>
              </w:rPr>
              <w:fldChar w:fldCharType="separate"/>
            </w:r>
            <w:r w:rsidR="00C2301F">
              <w:rPr>
                <w:noProof/>
                <w:webHidden/>
              </w:rPr>
              <w:t>4</w:t>
            </w:r>
            <w:r w:rsidR="00C2301F">
              <w:rPr>
                <w:noProof/>
                <w:webHidden/>
              </w:rPr>
              <w:fldChar w:fldCharType="end"/>
            </w:r>
          </w:hyperlink>
        </w:p>
        <w:p w14:paraId="65F8BC60" w14:textId="563E5790" w:rsidR="00C2301F" w:rsidRDefault="00C2301F">
          <w:pPr>
            <w:pStyle w:val="TOC1"/>
            <w:tabs>
              <w:tab w:val="left" w:pos="440"/>
              <w:tab w:val="right" w:leader="dot" w:pos="10456"/>
            </w:tabs>
            <w:rPr>
              <w:noProof/>
              <w:kern w:val="2"/>
              <w:sz w:val="24"/>
              <w:szCs w:val="24"/>
              <w:lang w:eastAsia="en-IN"/>
              <w14:ligatures w14:val="standardContextual"/>
            </w:rPr>
          </w:pPr>
          <w:hyperlink w:anchor="_Toc175215905" w:history="1">
            <w:r w:rsidRPr="000976B4">
              <w:rPr>
                <w:rStyle w:val="Hyperlink"/>
                <w:noProof/>
              </w:rPr>
              <w:t>2.</w:t>
            </w:r>
            <w:r>
              <w:rPr>
                <w:noProof/>
                <w:kern w:val="2"/>
                <w:sz w:val="24"/>
                <w:szCs w:val="24"/>
                <w:lang w:eastAsia="en-IN"/>
                <w14:ligatures w14:val="standardContextual"/>
              </w:rPr>
              <w:tab/>
            </w:r>
            <w:r w:rsidRPr="000976B4">
              <w:rPr>
                <w:rStyle w:val="Hyperlink"/>
                <w:noProof/>
              </w:rPr>
              <w:t>Login Page</w:t>
            </w:r>
            <w:r>
              <w:rPr>
                <w:noProof/>
                <w:webHidden/>
              </w:rPr>
              <w:tab/>
            </w:r>
            <w:r>
              <w:rPr>
                <w:noProof/>
                <w:webHidden/>
              </w:rPr>
              <w:fldChar w:fldCharType="begin"/>
            </w:r>
            <w:r>
              <w:rPr>
                <w:noProof/>
                <w:webHidden/>
              </w:rPr>
              <w:instrText xml:space="preserve"> PAGEREF _Toc175215905 \h </w:instrText>
            </w:r>
            <w:r>
              <w:rPr>
                <w:noProof/>
                <w:webHidden/>
              </w:rPr>
            </w:r>
            <w:r>
              <w:rPr>
                <w:noProof/>
                <w:webHidden/>
              </w:rPr>
              <w:fldChar w:fldCharType="separate"/>
            </w:r>
            <w:r>
              <w:rPr>
                <w:noProof/>
                <w:webHidden/>
              </w:rPr>
              <w:t>5</w:t>
            </w:r>
            <w:r>
              <w:rPr>
                <w:noProof/>
                <w:webHidden/>
              </w:rPr>
              <w:fldChar w:fldCharType="end"/>
            </w:r>
          </w:hyperlink>
        </w:p>
        <w:p w14:paraId="125F977A" w14:textId="5846DB3F" w:rsidR="00C2301F" w:rsidRDefault="00C2301F">
          <w:pPr>
            <w:pStyle w:val="TOC1"/>
            <w:tabs>
              <w:tab w:val="left" w:pos="440"/>
              <w:tab w:val="right" w:leader="dot" w:pos="10456"/>
            </w:tabs>
            <w:rPr>
              <w:noProof/>
              <w:kern w:val="2"/>
              <w:sz w:val="24"/>
              <w:szCs w:val="24"/>
              <w:lang w:eastAsia="en-IN"/>
              <w14:ligatures w14:val="standardContextual"/>
            </w:rPr>
          </w:pPr>
          <w:hyperlink w:anchor="_Toc175215906" w:history="1">
            <w:r w:rsidRPr="000976B4">
              <w:rPr>
                <w:rStyle w:val="Hyperlink"/>
                <w:noProof/>
              </w:rPr>
              <w:t>3.</w:t>
            </w:r>
            <w:r>
              <w:rPr>
                <w:noProof/>
                <w:kern w:val="2"/>
                <w:sz w:val="24"/>
                <w:szCs w:val="24"/>
                <w:lang w:eastAsia="en-IN"/>
                <w14:ligatures w14:val="standardContextual"/>
              </w:rPr>
              <w:tab/>
            </w:r>
            <w:r w:rsidRPr="000976B4">
              <w:rPr>
                <w:rStyle w:val="Hyperlink"/>
                <w:noProof/>
              </w:rPr>
              <w:t>3.Home Page</w:t>
            </w:r>
            <w:r>
              <w:rPr>
                <w:noProof/>
                <w:webHidden/>
              </w:rPr>
              <w:tab/>
            </w:r>
            <w:r>
              <w:rPr>
                <w:noProof/>
                <w:webHidden/>
              </w:rPr>
              <w:fldChar w:fldCharType="begin"/>
            </w:r>
            <w:r>
              <w:rPr>
                <w:noProof/>
                <w:webHidden/>
              </w:rPr>
              <w:instrText xml:space="preserve"> PAGEREF _Toc175215906 \h </w:instrText>
            </w:r>
            <w:r>
              <w:rPr>
                <w:noProof/>
                <w:webHidden/>
              </w:rPr>
            </w:r>
            <w:r>
              <w:rPr>
                <w:noProof/>
                <w:webHidden/>
              </w:rPr>
              <w:fldChar w:fldCharType="separate"/>
            </w:r>
            <w:r>
              <w:rPr>
                <w:noProof/>
                <w:webHidden/>
              </w:rPr>
              <w:t>6</w:t>
            </w:r>
            <w:r>
              <w:rPr>
                <w:noProof/>
                <w:webHidden/>
              </w:rPr>
              <w:fldChar w:fldCharType="end"/>
            </w:r>
          </w:hyperlink>
        </w:p>
        <w:p w14:paraId="7842ECAC" w14:textId="7D2657A1" w:rsidR="00C2301F" w:rsidRDefault="00C2301F">
          <w:pPr>
            <w:pStyle w:val="TOC1"/>
            <w:tabs>
              <w:tab w:val="left" w:pos="440"/>
              <w:tab w:val="right" w:leader="dot" w:pos="10456"/>
            </w:tabs>
            <w:rPr>
              <w:noProof/>
              <w:kern w:val="2"/>
              <w:sz w:val="24"/>
              <w:szCs w:val="24"/>
              <w:lang w:eastAsia="en-IN"/>
              <w14:ligatures w14:val="standardContextual"/>
            </w:rPr>
          </w:pPr>
          <w:hyperlink w:anchor="_Toc175215907" w:history="1">
            <w:r w:rsidRPr="000976B4">
              <w:rPr>
                <w:rStyle w:val="Hyperlink"/>
                <w:noProof/>
              </w:rPr>
              <w:t>4.</w:t>
            </w:r>
            <w:r>
              <w:rPr>
                <w:noProof/>
                <w:kern w:val="2"/>
                <w:sz w:val="24"/>
                <w:szCs w:val="24"/>
                <w:lang w:eastAsia="en-IN"/>
                <w14:ligatures w14:val="standardContextual"/>
              </w:rPr>
              <w:tab/>
            </w:r>
            <w:r w:rsidRPr="000976B4">
              <w:rPr>
                <w:rStyle w:val="Hyperlink"/>
                <w:noProof/>
              </w:rPr>
              <w:t>Admin Module</w:t>
            </w:r>
            <w:r>
              <w:rPr>
                <w:noProof/>
                <w:webHidden/>
              </w:rPr>
              <w:tab/>
            </w:r>
            <w:r>
              <w:rPr>
                <w:noProof/>
                <w:webHidden/>
              </w:rPr>
              <w:fldChar w:fldCharType="begin"/>
            </w:r>
            <w:r>
              <w:rPr>
                <w:noProof/>
                <w:webHidden/>
              </w:rPr>
              <w:instrText xml:space="preserve"> PAGEREF _Toc175215907 \h </w:instrText>
            </w:r>
            <w:r>
              <w:rPr>
                <w:noProof/>
                <w:webHidden/>
              </w:rPr>
            </w:r>
            <w:r>
              <w:rPr>
                <w:noProof/>
                <w:webHidden/>
              </w:rPr>
              <w:fldChar w:fldCharType="separate"/>
            </w:r>
            <w:r>
              <w:rPr>
                <w:noProof/>
                <w:webHidden/>
              </w:rPr>
              <w:t>8</w:t>
            </w:r>
            <w:r>
              <w:rPr>
                <w:noProof/>
                <w:webHidden/>
              </w:rPr>
              <w:fldChar w:fldCharType="end"/>
            </w:r>
          </w:hyperlink>
        </w:p>
        <w:p w14:paraId="3A7E7C05" w14:textId="55F1D72E" w:rsidR="00C2301F" w:rsidRDefault="00C2301F">
          <w:pPr>
            <w:pStyle w:val="TOC2"/>
            <w:tabs>
              <w:tab w:val="right" w:leader="dot" w:pos="10456"/>
            </w:tabs>
            <w:rPr>
              <w:noProof/>
              <w:kern w:val="2"/>
              <w:sz w:val="24"/>
              <w:szCs w:val="24"/>
              <w:lang w:eastAsia="en-IN"/>
              <w14:ligatures w14:val="standardContextual"/>
            </w:rPr>
          </w:pPr>
          <w:hyperlink w:anchor="_Toc175215908" w:history="1">
            <w:r w:rsidRPr="000976B4">
              <w:rPr>
                <w:rStyle w:val="Hyperlink"/>
                <w:noProof/>
              </w:rPr>
              <w:t>User Maintenance</w:t>
            </w:r>
            <w:r>
              <w:rPr>
                <w:noProof/>
                <w:webHidden/>
              </w:rPr>
              <w:tab/>
            </w:r>
            <w:r>
              <w:rPr>
                <w:noProof/>
                <w:webHidden/>
              </w:rPr>
              <w:fldChar w:fldCharType="begin"/>
            </w:r>
            <w:r>
              <w:rPr>
                <w:noProof/>
                <w:webHidden/>
              </w:rPr>
              <w:instrText xml:space="preserve"> PAGEREF _Toc175215908 \h </w:instrText>
            </w:r>
            <w:r>
              <w:rPr>
                <w:noProof/>
                <w:webHidden/>
              </w:rPr>
            </w:r>
            <w:r>
              <w:rPr>
                <w:noProof/>
                <w:webHidden/>
              </w:rPr>
              <w:fldChar w:fldCharType="separate"/>
            </w:r>
            <w:r>
              <w:rPr>
                <w:noProof/>
                <w:webHidden/>
              </w:rPr>
              <w:t>8</w:t>
            </w:r>
            <w:r>
              <w:rPr>
                <w:noProof/>
                <w:webHidden/>
              </w:rPr>
              <w:fldChar w:fldCharType="end"/>
            </w:r>
          </w:hyperlink>
        </w:p>
        <w:p w14:paraId="21689745" w14:textId="2E0005E4" w:rsidR="00C2301F" w:rsidRDefault="00C2301F">
          <w:pPr>
            <w:pStyle w:val="TOC2"/>
            <w:tabs>
              <w:tab w:val="right" w:leader="dot" w:pos="10456"/>
            </w:tabs>
            <w:rPr>
              <w:noProof/>
              <w:kern w:val="2"/>
              <w:sz w:val="24"/>
              <w:szCs w:val="24"/>
              <w:lang w:eastAsia="en-IN"/>
              <w14:ligatures w14:val="standardContextual"/>
            </w:rPr>
          </w:pPr>
          <w:hyperlink w:anchor="_Toc175215909" w:history="1">
            <w:r w:rsidRPr="000976B4">
              <w:rPr>
                <w:rStyle w:val="Hyperlink"/>
                <w:noProof/>
              </w:rPr>
              <w:t>Shop Floor Maintenance</w:t>
            </w:r>
            <w:r>
              <w:rPr>
                <w:noProof/>
                <w:webHidden/>
              </w:rPr>
              <w:tab/>
            </w:r>
            <w:r>
              <w:rPr>
                <w:noProof/>
                <w:webHidden/>
              </w:rPr>
              <w:fldChar w:fldCharType="begin"/>
            </w:r>
            <w:r>
              <w:rPr>
                <w:noProof/>
                <w:webHidden/>
              </w:rPr>
              <w:instrText xml:space="preserve"> PAGEREF _Toc175215909 \h </w:instrText>
            </w:r>
            <w:r>
              <w:rPr>
                <w:noProof/>
                <w:webHidden/>
              </w:rPr>
            </w:r>
            <w:r>
              <w:rPr>
                <w:noProof/>
                <w:webHidden/>
              </w:rPr>
              <w:fldChar w:fldCharType="separate"/>
            </w:r>
            <w:r>
              <w:rPr>
                <w:noProof/>
                <w:webHidden/>
              </w:rPr>
              <w:t>10</w:t>
            </w:r>
            <w:r>
              <w:rPr>
                <w:noProof/>
                <w:webHidden/>
              </w:rPr>
              <w:fldChar w:fldCharType="end"/>
            </w:r>
          </w:hyperlink>
        </w:p>
        <w:p w14:paraId="44800889" w14:textId="575B0BA6" w:rsidR="00C2301F" w:rsidRDefault="00C2301F">
          <w:pPr>
            <w:pStyle w:val="TOC2"/>
            <w:tabs>
              <w:tab w:val="right" w:leader="dot" w:pos="10456"/>
            </w:tabs>
            <w:rPr>
              <w:noProof/>
              <w:kern w:val="2"/>
              <w:sz w:val="24"/>
              <w:szCs w:val="24"/>
              <w:lang w:eastAsia="en-IN"/>
              <w14:ligatures w14:val="standardContextual"/>
            </w:rPr>
          </w:pPr>
          <w:hyperlink w:anchor="_Toc175215910" w:history="1">
            <w:r w:rsidRPr="000976B4">
              <w:rPr>
                <w:rStyle w:val="Hyperlink"/>
                <w:noProof/>
              </w:rPr>
              <w:t>Production Line Maintenance</w:t>
            </w:r>
            <w:r>
              <w:rPr>
                <w:noProof/>
                <w:webHidden/>
              </w:rPr>
              <w:tab/>
            </w:r>
            <w:r>
              <w:rPr>
                <w:noProof/>
                <w:webHidden/>
              </w:rPr>
              <w:fldChar w:fldCharType="begin"/>
            </w:r>
            <w:r>
              <w:rPr>
                <w:noProof/>
                <w:webHidden/>
              </w:rPr>
              <w:instrText xml:space="preserve"> PAGEREF _Toc175215910 \h </w:instrText>
            </w:r>
            <w:r>
              <w:rPr>
                <w:noProof/>
                <w:webHidden/>
              </w:rPr>
            </w:r>
            <w:r>
              <w:rPr>
                <w:noProof/>
                <w:webHidden/>
              </w:rPr>
              <w:fldChar w:fldCharType="separate"/>
            </w:r>
            <w:r>
              <w:rPr>
                <w:noProof/>
                <w:webHidden/>
              </w:rPr>
              <w:t>12</w:t>
            </w:r>
            <w:r>
              <w:rPr>
                <w:noProof/>
                <w:webHidden/>
              </w:rPr>
              <w:fldChar w:fldCharType="end"/>
            </w:r>
          </w:hyperlink>
        </w:p>
        <w:p w14:paraId="7ED43AC5" w14:textId="406B5577" w:rsidR="00C2301F" w:rsidRDefault="00C2301F">
          <w:pPr>
            <w:pStyle w:val="TOC2"/>
            <w:tabs>
              <w:tab w:val="right" w:leader="dot" w:pos="10456"/>
            </w:tabs>
            <w:rPr>
              <w:noProof/>
              <w:kern w:val="2"/>
              <w:sz w:val="24"/>
              <w:szCs w:val="24"/>
              <w:lang w:eastAsia="en-IN"/>
              <w14:ligatures w14:val="standardContextual"/>
            </w:rPr>
          </w:pPr>
          <w:hyperlink w:anchor="_Toc175215911" w:history="1">
            <w:r w:rsidRPr="000976B4">
              <w:rPr>
                <w:rStyle w:val="Hyperlink"/>
                <w:noProof/>
              </w:rPr>
              <w:t>Reason code</w:t>
            </w:r>
            <w:r>
              <w:rPr>
                <w:noProof/>
                <w:webHidden/>
              </w:rPr>
              <w:tab/>
            </w:r>
            <w:r>
              <w:rPr>
                <w:noProof/>
                <w:webHidden/>
              </w:rPr>
              <w:fldChar w:fldCharType="begin"/>
            </w:r>
            <w:r>
              <w:rPr>
                <w:noProof/>
                <w:webHidden/>
              </w:rPr>
              <w:instrText xml:space="preserve"> PAGEREF _Toc175215911 \h </w:instrText>
            </w:r>
            <w:r>
              <w:rPr>
                <w:noProof/>
                <w:webHidden/>
              </w:rPr>
            </w:r>
            <w:r>
              <w:rPr>
                <w:noProof/>
                <w:webHidden/>
              </w:rPr>
              <w:fldChar w:fldCharType="separate"/>
            </w:r>
            <w:r>
              <w:rPr>
                <w:noProof/>
                <w:webHidden/>
              </w:rPr>
              <w:t>13</w:t>
            </w:r>
            <w:r>
              <w:rPr>
                <w:noProof/>
                <w:webHidden/>
              </w:rPr>
              <w:fldChar w:fldCharType="end"/>
            </w:r>
          </w:hyperlink>
        </w:p>
        <w:p w14:paraId="2EDF90F4" w14:textId="46A1C7B1" w:rsidR="00C2301F" w:rsidRDefault="00C2301F">
          <w:pPr>
            <w:pStyle w:val="TOC2"/>
            <w:tabs>
              <w:tab w:val="right" w:leader="dot" w:pos="10456"/>
            </w:tabs>
            <w:rPr>
              <w:noProof/>
              <w:kern w:val="2"/>
              <w:sz w:val="24"/>
              <w:szCs w:val="24"/>
              <w:lang w:eastAsia="en-IN"/>
              <w14:ligatures w14:val="standardContextual"/>
            </w:rPr>
          </w:pPr>
          <w:hyperlink w:anchor="_Toc175215912" w:history="1">
            <w:r w:rsidRPr="000976B4">
              <w:rPr>
                <w:rStyle w:val="Hyperlink"/>
                <w:noProof/>
              </w:rPr>
              <w:t>Machine Maintenance</w:t>
            </w:r>
            <w:r>
              <w:rPr>
                <w:noProof/>
                <w:webHidden/>
              </w:rPr>
              <w:tab/>
            </w:r>
            <w:r>
              <w:rPr>
                <w:noProof/>
                <w:webHidden/>
              </w:rPr>
              <w:fldChar w:fldCharType="begin"/>
            </w:r>
            <w:r>
              <w:rPr>
                <w:noProof/>
                <w:webHidden/>
              </w:rPr>
              <w:instrText xml:space="preserve"> PAGEREF _Toc175215912 \h </w:instrText>
            </w:r>
            <w:r>
              <w:rPr>
                <w:noProof/>
                <w:webHidden/>
              </w:rPr>
            </w:r>
            <w:r>
              <w:rPr>
                <w:noProof/>
                <w:webHidden/>
              </w:rPr>
              <w:fldChar w:fldCharType="separate"/>
            </w:r>
            <w:r>
              <w:rPr>
                <w:noProof/>
                <w:webHidden/>
              </w:rPr>
              <w:t>14</w:t>
            </w:r>
            <w:r>
              <w:rPr>
                <w:noProof/>
                <w:webHidden/>
              </w:rPr>
              <w:fldChar w:fldCharType="end"/>
            </w:r>
          </w:hyperlink>
        </w:p>
        <w:p w14:paraId="51C89E02" w14:textId="01CAF7FA" w:rsidR="00C2301F" w:rsidRDefault="00C2301F">
          <w:pPr>
            <w:pStyle w:val="TOC2"/>
            <w:tabs>
              <w:tab w:val="right" w:leader="dot" w:pos="10456"/>
            </w:tabs>
            <w:rPr>
              <w:noProof/>
              <w:kern w:val="2"/>
              <w:sz w:val="24"/>
              <w:szCs w:val="24"/>
              <w:lang w:eastAsia="en-IN"/>
              <w14:ligatures w14:val="standardContextual"/>
            </w:rPr>
          </w:pPr>
          <w:hyperlink w:anchor="_Toc175215913" w:history="1">
            <w:r w:rsidRPr="000976B4">
              <w:rPr>
                <w:rStyle w:val="Hyperlink"/>
                <w:noProof/>
              </w:rPr>
              <w:t>Shift Maintenance</w:t>
            </w:r>
            <w:r>
              <w:rPr>
                <w:noProof/>
                <w:webHidden/>
              </w:rPr>
              <w:tab/>
            </w:r>
            <w:r>
              <w:rPr>
                <w:noProof/>
                <w:webHidden/>
              </w:rPr>
              <w:fldChar w:fldCharType="begin"/>
            </w:r>
            <w:r>
              <w:rPr>
                <w:noProof/>
                <w:webHidden/>
              </w:rPr>
              <w:instrText xml:space="preserve"> PAGEREF _Toc175215913 \h </w:instrText>
            </w:r>
            <w:r>
              <w:rPr>
                <w:noProof/>
                <w:webHidden/>
              </w:rPr>
            </w:r>
            <w:r>
              <w:rPr>
                <w:noProof/>
                <w:webHidden/>
              </w:rPr>
              <w:fldChar w:fldCharType="separate"/>
            </w:r>
            <w:r>
              <w:rPr>
                <w:noProof/>
                <w:webHidden/>
              </w:rPr>
              <w:t>16</w:t>
            </w:r>
            <w:r>
              <w:rPr>
                <w:noProof/>
                <w:webHidden/>
              </w:rPr>
              <w:fldChar w:fldCharType="end"/>
            </w:r>
          </w:hyperlink>
        </w:p>
        <w:p w14:paraId="18628381" w14:textId="6F853AA2" w:rsidR="00C2301F" w:rsidRDefault="00C2301F">
          <w:pPr>
            <w:pStyle w:val="TOC2"/>
            <w:tabs>
              <w:tab w:val="right" w:leader="dot" w:pos="10456"/>
            </w:tabs>
            <w:rPr>
              <w:noProof/>
              <w:kern w:val="2"/>
              <w:sz w:val="24"/>
              <w:szCs w:val="24"/>
              <w:lang w:eastAsia="en-IN"/>
              <w14:ligatures w14:val="standardContextual"/>
            </w:rPr>
          </w:pPr>
          <w:hyperlink w:anchor="_Toc175215914" w:history="1">
            <w:r w:rsidRPr="000976B4">
              <w:rPr>
                <w:rStyle w:val="Hyperlink"/>
                <w:noProof/>
              </w:rPr>
              <w:t>Quality Attribute Maintenance</w:t>
            </w:r>
            <w:r>
              <w:rPr>
                <w:noProof/>
                <w:webHidden/>
              </w:rPr>
              <w:tab/>
            </w:r>
            <w:r>
              <w:rPr>
                <w:noProof/>
                <w:webHidden/>
              </w:rPr>
              <w:fldChar w:fldCharType="begin"/>
            </w:r>
            <w:r>
              <w:rPr>
                <w:noProof/>
                <w:webHidden/>
              </w:rPr>
              <w:instrText xml:space="preserve"> PAGEREF _Toc175215914 \h </w:instrText>
            </w:r>
            <w:r>
              <w:rPr>
                <w:noProof/>
                <w:webHidden/>
              </w:rPr>
            </w:r>
            <w:r>
              <w:rPr>
                <w:noProof/>
                <w:webHidden/>
              </w:rPr>
              <w:fldChar w:fldCharType="separate"/>
            </w:r>
            <w:r>
              <w:rPr>
                <w:noProof/>
                <w:webHidden/>
              </w:rPr>
              <w:t>17</w:t>
            </w:r>
            <w:r>
              <w:rPr>
                <w:noProof/>
                <w:webHidden/>
              </w:rPr>
              <w:fldChar w:fldCharType="end"/>
            </w:r>
          </w:hyperlink>
        </w:p>
        <w:p w14:paraId="165B9800" w14:textId="066A232B" w:rsidR="00C2301F" w:rsidRDefault="00C2301F">
          <w:pPr>
            <w:pStyle w:val="TOC2"/>
            <w:tabs>
              <w:tab w:val="right" w:leader="dot" w:pos="10456"/>
            </w:tabs>
            <w:rPr>
              <w:noProof/>
              <w:kern w:val="2"/>
              <w:sz w:val="24"/>
              <w:szCs w:val="24"/>
              <w:lang w:eastAsia="en-IN"/>
              <w14:ligatures w14:val="standardContextual"/>
            </w:rPr>
          </w:pPr>
          <w:hyperlink w:anchor="_Toc175215915" w:history="1">
            <w:r w:rsidRPr="000976B4">
              <w:rPr>
                <w:rStyle w:val="Hyperlink"/>
                <w:noProof/>
              </w:rPr>
              <w:t>Quality Test Plan</w:t>
            </w:r>
            <w:r>
              <w:rPr>
                <w:noProof/>
                <w:webHidden/>
              </w:rPr>
              <w:tab/>
            </w:r>
            <w:r>
              <w:rPr>
                <w:noProof/>
                <w:webHidden/>
              </w:rPr>
              <w:fldChar w:fldCharType="begin"/>
            </w:r>
            <w:r>
              <w:rPr>
                <w:noProof/>
                <w:webHidden/>
              </w:rPr>
              <w:instrText xml:space="preserve"> PAGEREF _Toc175215915 \h </w:instrText>
            </w:r>
            <w:r>
              <w:rPr>
                <w:noProof/>
                <w:webHidden/>
              </w:rPr>
            </w:r>
            <w:r>
              <w:rPr>
                <w:noProof/>
                <w:webHidden/>
              </w:rPr>
              <w:fldChar w:fldCharType="separate"/>
            </w:r>
            <w:r>
              <w:rPr>
                <w:noProof/>
                <w:webHidden/>
              </w:rPr>
              <w:t>19</w:t>
            </w:r>
            <w:r>
              <w:rPr>
                <w:noProof/>
                <w:webHidden/>
              </w:rPr>
              <w:fldChar w:fldCharType="end"/>
            </w:r>
          </w:hyperlink>
        </w:p>
        <w:p w14:paraId="52E2EAF3" w14:textId="7C7892A8" w:rsidR="00C2301F" w:rsidRDefault="00C2301F">
          <w:pPr>
            <w:pStyle w:val="TOC2"/>
            <w:tabs>
              <w:tab w:val="right" w:leader="dot" w:pos="10456"/>
            </w:tabs>
            <w:rPr>
              <w:noProof/>
              <w:kern w:val="2"/>
              <w:sz w:val="24"/>
              <w:szCs w:val="24"/>
              <w:lang w:eastAsia="en-IN"/>
              <w14:ligatures w14:val="standardContextual"/>
            </w:rPr>
          </w:pPr>
          <w:hyperlink w:anchor="_Toc175215916" w:history="1">
            <w:r w:rsidRPr="000976B4">
              <w:rPr>
                <w:rStyle w:val="Hyperlink"/>
                <w:noProof/>
              </w:rPr>
              <w:t>Work Order Detail Viewer</w:t>
            </w:r>
            <w:r>
              <w:rPr>
                <w:noProof/>
                <w:webHidden/>
              </w:rPr>
              <w:tab/>
            </w:r>
            <w:r>
              <w:rPr>
                <w:noProof/>
                <w:webHidden/>
              </w:rPr>
              <w:fldChar w:fldCharType="begin"/>
            </w:r>
            <w:r>
              <w:rPr>
                <w:noProof/>
                <w:webHidden/>
              </w:rPr>
              <w:instrText xml:space="preserve"> PAGEREF _Toc175215916 \h </w:instrText>
            </w:r>
            <w:r>
              <w:rPr>
                <w:noProof/>
                <w:webHidden/>
              </w:rPr>
            </w:r>
            <w:r>
              <w:rPr>
                <w:noProof/>
                <w:webHidden/>
              </w:rPr>
              <w:fldChar w:fldCharType="separate"/>
            </w:r>
            <w:r>
              <w:rPr>
                <w:noProof/>
                <w:webHidden/>
              </w:rPr>
              <w:t>25</w:t>
            </w:r>
            <w:r>
              <w:rPr>
                <w:noProof/>
                <w:webHidden/>
              </w:rPr>
              <w:fldChar w:fldCharType="end"/>
            </w:r>
          </w:hyperlink>
        </w:p>
        <w:p w14:paraId="665C59E5" w14:textId="73879F75" w:rsidR="00C2301F" w:rsidRDefault="00C2301F">
          <w:pPr>
            <w:pStyle w:val="TOC2"/>
            <w:tabs>
              <w:tab w:val="right" w:leader="dot" w:pos="10456"/>
            </w:tabs>
            <w:rPr>
              <w:noProof/>
              <w:kern w:val="2"/>
              <w:sz w:val="24"/>
              <w:szCs w:val="24"/>
              <w:lang w:eastAsia="en-IN"/>
              <w14:ligatures w14:val="standardContextual"/>
            </w:rPr>
          </w:pPr>
          <w:hyperlink w:anchor="_Toc175215917" w:history="1">
            <w:r w:rsidRPr="000976B4">
              <w:rPr>
                <w:rStyle w:val="Hyperlink"/>
                <w:noProof/>
              </w:rPr>
              <w:t>Work order Test Plan Mapping</w:t>
            </w:r>
            <w:r>
              <w:rPr>
                <w:noProof/>
                <w:webHidden/>
              </w:rPr>
              <w:tab/>
            </w:r>
            <w:r>
              <w:rPr>
                <w:noProof/>
                <w:webHidden/>
              </w:rPr>
              <w:fldChar w:fldCharType="begin"/>
            </w:r>
            <w:r>
              <w:rPr>
                <w:noProof/>
                <w:webHidden/>
              </w:rPr>
              <w:instrText xml:space="preserve"> PAGEREF _Toc175215917 \h </w:instrText>
            </w:r>
            <w:r>
              <w:rPr>
                <w:noProof/>
                <w:webHidden/>
              </w:rPr>
            </w:r>
            <w:r>
              <w:rPr>
                <w:noProof/>
                <w:webHidden/>
              </w:rPr>
              <w:fldChar w:fldCharType="separate"/>
            </w:r>
            <w:r>
              <w:rPr>
                <w:noProof/>
                <w:webHidden/>
              </w:rPr>
              <w:t>27</w:t>
            </w:r>
            <w:r>
              <w:rPr>
                <w:noProof/>
                <w:webHidden/>
              </w:rPr>
              <w:fldChar w:fldCharType="end"/>
            </w:r>
          </w:hyperlink>
        </w:p>
        <w:p w14:paraId="7FF19C6D" w14:textId="77622D7F" w:rsidR="00C2301F" w:rsidRDefault="00C2301F">
          <w:pPr>
            <w:pStyle w:val="TOC3"/>
            <w:tabs>
              <w:tab w:val="right" w:leader="dot" w:pos="10456"/>
            </w:tabs>
            <w:rPr>
              <w:noProof/>
              <w:kern w:val="2"/>
              <w:sz w:val="24"/>
              <w:szCs w:val="24"/>
              <w:lang w:eastAsia="en-IN"/>
              <w14:ligatures w14:val="standardContextual"/>
            </w:rPr>
          </w:pPr>
          <w:hyperlink w:anchor="_Toc175215918" w:history="1">
            <w:r w:rsidRPr="000976B4">
              <w:rPr>
                <w:rStyle w:val="Hyperlink"/>
                <w:noProof/>
              </w:rPr>
              <w:t>Clone Recent Mapping</w:t>
            </w:r>
            <w:r>
              <w:rPr>
                <w:noProof/>
                <w:webHidden/>
              </w:rPr>
              <w:tab/>
            </w:r>
            <w:r>
              <w:rPr>
                <w:noProof/>
                <w:webHidden/>
              </w:rPr>
              <w:fldChar w:fldCharType="begin"/>
            </w:r>
            <w:r>
              <w:rPr>
                <w:noProof/>
                <w:webHidden/>
              </w:rPr>
              <w:instrText xml:space="preserve"> PAGEREF _Toc175215918 \h </w:instrText>
            </w:r>
            <w:r>
              <w:rPr>
                <w:noProof/>
                <w:webHidden/>
              </w:rPr>
            </w:r>
            <w:r>
              <w:rPr>
                <w:noProof/>
                <w:webHidden/>
              </w:rPr>
              <w:fldChar w:fldCharType="separate"/>
            </w:r>
            <w:r>
              <w:rPr>
                <w:noProof/>
                <w:webHidden/>
              </w:rPr>
              <w:t>30</w:t>
            </w:r>
            <w:r>
              <w:rPr>
                <w:noProof/>
                <w:webHidden/>
              </w:rPr>
              <w:fldChar w:fldCharType="end"/>
            </w:r>
          </w:hyperlink>
        </w:p>
        <w:p w14:paraId="730AF390" w14:textId="1453C14D" w:rsidR="00C2301F" w:rsidRDefault="00C2301F">
          <w:pPr>
            <w:pStyle w:val="TOC3"/>
            <w:tabs>
              <w:tab w:val="right" w:leader="dot" w:pos="10456"/>
            </w:tabs>
            <w:rPr>
              <w:noProof/>
              <w:kern w:val="2"/>
              <w:sz w:val="24"/>
              <w:szCs w:val="24"/>
              <w:lang w:eastAsia="en-IN"/>
              <w14:ligatures w14:val="standardContextual"/>
            </w:rPr>
          </w:pPr>
          <w:hyperlink w:anchor="_Toc175215919" w:history="1">
            <w:r w:rsidRPr="000976B4">
              <w:rPr>
                <w:rStyle w:val="Hyperlink"/>
                <w:noProof/>
              </w:rPr>
              <w:t>Example Workflow</w:t>
            </w:r>
            <w:r>
              <w:rPr>
                <w:noProof/>
                <w:webHidden/>
              </w:rPr>
              <w:tab/>
            </w:r>
            <w:r>
              <w:rPr>
                <w:noProof/>
                <w:webHidden/>
              </w:rPr>
              <w:fldChar w:fldCharType="begin"/>
            </w:r>
            <w:r>
              <w:rPr>
                <w:noProof/>
                <w:webHidden/>
              </w:rPr>
              <w:instrText xml:space="preserve"> PAGEREF _Toc175215919 \h </w:instrText>
            </w:r>
            <w:r>
              <w:rPr>
                <w:noProof/>
                <w:webHidden/>
              </w:rPr>
            </w:r>
            <w:r>
              <w:rPr>
                <w:noProof/>
                <w:webHidden/>
              </w:rPr>
              <w:fldChar w:fldCharType="separate"/>
            </w:r>
            <w:r>
              <w:rPr>
                <w:noProof/>
                <w:webHidden/>
              </w:rPr>
              <w:t>30</w:t>
            </w:r>
            <w:r>
              <w:rPr>
                <w:noProof/>
                <w:webHidden/>
              </w:rPr>
              <w:fldChar w:fldCharType="end"/>
            </w:r>
          </w:hyperlink>
        </w:p>
        <w:p w14:paraId="062EBFCC" w14:textId="46DC5C54" w:rsidR="00C2301F" w:rsidRDefault="00C2301F">
          <w:pPr>
            <w:pStyle w:val="TOC2"/>
            <w:tabs>
              <w:tab w:val="right" w:leader="dot" w:pos="10456"/>
            </w:tabs>
            <w:rPr>
              <w:noProof/>
              <w:kern w:val="2"/>
              <w:sz w:val="24"/>
              <w:szCs w:val="24"/>
              <w:lang w:eastAsia="en-IN"/>
              <w14:ligatures w14:val="standardContextual"/>
            </w:rPr>
          </w:pPr>
          <w:hyperlink w:anchor="_Toc175215920" w:history="1">
            <w:r w:rsidRPr="000976B4">
              <w:rPr>
                <w:rStyle w:val="Hyperlink"/>
                <w:noProof/>
              </w:rPr>
              <w:t>Holiday</w:t>
            </w:r>
            <w:r>
              <w:rPr>
                <w:noProof/>
                <w:webHidden/>
              </w:rPr>
              <w:tab/>
            </w:r>
            <w:r>
              <w:rPr>
                <w:noProof/>
                <w:webHidden/>
              </w:rPr>
              <w:fldChar w:fldCharType="begin"/>
            </w:r>
            <w:r>
              <w:rPr>
                <w:noProof/>
                <w:webHidden/>
              </w:rPr>
              <w:instrText xml:space="preserve"> PAGEREF _Toc175215920 \h </w:instrText>
            </w:r>
            <w:r>
              <w:rPr>
                <w:noProof/>
                <w:webHidden/>
              </w:rPr>
            </w:r>
            <w:r>
              <w:rPr>
                <w:noProof/>
                <w:webHidden/>
              </w:rPr>
              <w:fldChar w:fldCharType="separate"/>
            </w:r>
            <w:r>
              <w:rPr>
                <w:noProof/>
                <w:webHidden/>
              </w:rPr>
              <w:t>32</w:t>
            </w:r>
            <w:r>
              <w:rPr>
                <w:noProof/>
                <w:webHidden/>
              </w:rPr>
              <w:fldChar w:fldCharType="end"/>
            </w:r>
          </w:hyperlink>
        </w:p>
        <w:p w14:paraId="4A80988D" w14:textId="71F0ADEC" w:rsidR="00C2301F" w:rsidRDefault="00C2301F">
          <w:pPr>
            <w:pStyle w:val="TOC2"/>
            <w:tabs>
              <w:tab w:val="right" w:leader="dot" w:pos="10456"/>
            </w:tabs>
            <w:rPr>
              <w:noProof/>
              <w:kern w:val="2"/>
              <w:sz w:val="24"/>
              <w:szCs w:val="24"/>
              <w:lang w:eastAsia="en-IN"/>
              <w14:ligatures w14:val="standardContextual"/>
            </w:rPr>
          </w:pPr>
          <w:hyperlink w:anchor="_Toc175215921" w:history="1">
            <w:r w:rsidRPr="000976B4">
              <w:rPr>
                <w:rStyle w:val="Hyperlink"/>
                <w:noProof/>
              </w:rPr>
              <w:t>Production Line Status</w:t>
            </w:r>
            <w:r>
              <w:rPr>
                <w:noProof/>
                <w:webHidden/>
              </w:rPr>
              <w:tab/>
            </w:r>
            <w:r>
              <w:rPr>
                <w:noProof/>
                <w:webHidden/>
              </w:rPr>
              <w:fldChar w:fldCharType="begin"/>
            </w:r>
            <w:r>
              <w:rPr>
                <w:noProof/>
                <w:webHidden/>
              </w:rPr>
              <w:instrText xml:space="preserve"> PAGEREF _Toc175215921 \h </w:instrText>
            </w:r>
            <w:r>
              <w:rPr>
                <w:noProof/>
                <w:webHidden/>
              </w:rPr>
            </w:r>
            <w:r>
              <w:rPr>
                <w:noProof/>
                <w:webHidden/>
              </w:rPr>
              <w:fldChar w:fldCharType="separate"/>
            </w:r>
            <w:r>
              <w:rPr>
                <w:noProof/>
                <w:webHidden/>
              </w:rPr>
              <w:t>33</w:t>
            </w:r>
            <w:r>
              <w:rPr>
                <w:noProof/>
                <w:webHidden/>
              </w:rPr>
              <w:fldChar w:fldCharType="end"/>
            </w:r>
          </w:hyperlink>
        </w:p>
        <w:p w14:paraId="42692FD7" w14:textId="3BACDB2C" w:rsidR="00C2301F" w:rsidRDefault="00C2301F">
          <w:pPr>
            <w:pStyle w:val="TOC2"/>
            <w:tabs>
              <w:tab w:val="right" w:leader="dot" w:pos="10456"/>
            </w:tabs>
            <w:rPr>
              <w:noProof/>
              <w:kern w:val="2"/>
              <w:sz w:val="24"/>
              <w:szCs w:val="24"/>
              <w:lang w:eastAsia="en-IN"/>
              <w14:ligatures w14:val="standardContextual"/>
            </w:rPr>
          </w:pPr>
          <w:hyperlink w:anchor="_Toc175215922" w:history="1">
            <w:r w:rsidRPr="000976B4">
              <w:rPr>
                <w:rStyle w:val="Hyperlink"/>
                <w:noProof/>
              </w:rPr>
              <w:t>Scheduling Work Bench</w:t>
            </w:r>
            <w:r>
              <w:rPr>
                <w:noProof/>
                <w:webHidden/>
              </w:rPr>
              <w:tab/>
            </w:r>
            <w:r>
              <w:rPr>
                <w:noProof/>
                <w:webHidden/>
              </w:rPr>
              <w:fldChar w:fldCharType="begin"/>
            </w:r>
            <w:r>
              <w:rPr>
                <w:noProof/>
                <w:webHidden/>
              </w:rPr>
              <w:instrText xml:space="preserve"> PAGEREF _Toc175215922 \h </w:instrText>
            </w:r>
            <w:r>
              <w:rPr>
                <w:noProof/>
                <w:webHidden/>
              </w:rPr>
            </w:r>
            <w:r>
              <w:rPr>
                <w:noProof/>
                <w:webHidden/>
              </w:rPr>
              <w:fldChar w:fldCharType="separate"/>
            </w:r>
            <w:r>
              <w:rPr>
                <w:noProof/>
                <w:webHidden/>
              </w:rPr>
              <w:t>43</w:t>
            </w:r>
            <w:r>
              <w:rPr>
                <w:noProof/>
                <w:webHidden/>
              </w:rPr>
              <w:fldChar w:fldCharType="end"/>
            </w:r>
          </w:hyperlink>
        </w:p>
        <w:p w14:paraId="585D240B" w14:textId="05AE0084" w:rsidR="00C2301F" w:rsidRDefault="00C2301F">
          <w:pPr>
            <w:pStyle w:val="TOC1"/>
            <w:tabs>
              <w:tab w:val="right" w:leader="dot" w:pos="10456"/>
            </w:tabs>
            <w:rPr>
              <w:noProof/>
              <w:kern w:val="2"/>
              <w:sz w:val="24"/>
              <w:szCs w:val="24"/>
              <w:lang w:eastAsia="en-IN"/>
              <w14:ligatures w14:val="standardContextual"/>
            </w:rPr>
          </w:pPr>
          <w:hyperlink w:anchor="_Toc175215923" w:history="1">
            <w:r w:rsidRPr="000976B4">
              <w:rPr>
                <w:rStyle w:val="Hyperlink"/>
                <w:rFonts w:eastAsia="Times New Roman"/>
                <w:noProof/>
                <w:lang w:eastAsia="en-IN"/>
              </w:rPr>
              <w:t>17. Job Travel Card (JTC Report)</w:t>
            </w:r>
            <w:r>
              <w:rPr>
                <w:noProof/>
                <w:webHidden/>
              </w:rPr>
              <w:tab/>
            </w:r>
            <w:r>
              <w:rPr>
                <w:noProof/>
                <w:webHidden/>
              </w:rPr>
              <w:fldChar w:fldCharType="begin"/>
            </w:r>
            <w:r>
              <w:rPr>
                <w:noProof/>
                <w:webHidden/>
              </w:rPr>
              <w:instrText xml:space="preserve"> PAGEREF _Toc175215923 \h </w:instrText>
            </w:r>
            <w:r>
              <w:rPr>
                <w:noProof/>
                <w:webHidden/>
              </w:rPr>
            </w:r>
            <w:r>
              <w:rPr>
                <w:noProof/>
                <w:webHidden/>
              </w:rPr>
              <w:fldChar w:fldCharType="separate"/>
            </w:r>
            <w:r>
              <w:rPr>
                <w:noProof/>
                <w:webHidden/>
              </w:rPr>
              <w:t>57</w:t>
            </w:r>
            <w:r>
              <w:rPr>
                <w:noProof/>
                <w:webHidden/>
              </w:rPr>
              <w:fldChar w:fldCharType="end"/>
            </w:r>
          </w:hyperlink>
        </w:p>
        <w:p w14:paraId="083CAB24" w14:textId="358EB21E" w:rsidR="00C2301F" w:rsidRDefault="00C2301F">
          <w:pPr>
            <w:pStyle w:val="TOC1"/>
            <w:tabs>
              <w:tab w:val="right" w:leader="dot" w:pos="10456"/>
            </w:tabs>
            <w:rPr>
              <w:noProof/>
              <w:kern w:val="2"/>
              <w:sz w:val="24"/>
              <w:szCs w:val="24"/>
              <w:lang w:eastAsia="en-IN"/>
              <w14:ligatures w14:val="standardContextual"/>
            </w:rPr>
          </w:pPr>
          <w:hyperlink w:anchor="_Toc175215924" w:history="1">
            <w:r w:rsidRPr="000976B4">
              <w:rPr>
                <w:rStyle w:val="Hyperlink"/>
                <w:noProof/>
              </w:rPr>
              <w:t>16. Quality Assurance - Observation and Analysis</w:t>
            </w:r>
            <w:r>
              <w:rPr>
                <w:noProof/>
                <w:webHidden/>
              </w:rPr>
              <w:tab/>
            </w:r>
            <w:r>
              <w:rPr>
                <w:noProof/>
                <w:webHidden/>
              </w:rPr>
              <w:fldChar w:fldCharType="begin"/>
            </w:r>
            <w:r>
              <w:rPr>
                <w:noProof/>
                <w:webHidden/>
              </w:rPr>
              <w:instrText xml:space="preserve"> PAGEREF _Toc175215924 \h </w:instrText>
            </w:r>
            <w:r>
              <w:rPr>
                <w:noProof/>
                <w:webHidden/>
              </w:rPr>
            </w:r>
            <w:r>
              <w:rPr>
                <w:noProof/>
                <w:webHidden/>
              </w:rPr>
              <w:fldChar w:fldCharType="separate"/>
            </w:r>
            <w:r>
              <w:rPr>
                <w:noProof/>
                <w:webHidden/>
              </w:rPr>
              <w:t>61</w:t>
            </w:r>
            <w:r>
              <w:rPr>
                <w:noProof/>
                <w:webHidden/>
              </w:rPr>
              <w:fldChar w:fldCharType="end"/>
            </w:r>
          </w:hyperlink>
        </w:p>
        <w:p w14:paraId="1A7E4232" w14:textId="4F16EC07" w:rsidR="00C2301F" w:rsidRDefault="00C2301F">
          <w:pPr>
            <w:pStyle w:val="TOC2"/>
            <w:tabs>
              <w:tab w:val="right" w:leader="dot" w:pos="10456"/>
            </w:tabs>
            <w:rPr>
              <w:noProof/>
              <w:kern w:val="2"/>
              <w:sz w:val="24"/>
              <w:szCs w:val="24"/>
              <w:lang w:eastAsia="en-IN"/>
              <w14:ligatures w14:val="standardContextual"/>
            </w:rPr>
          </w:pPr>
          <w:hyperlink w:anchor="_Toc175215925" w:history="1">
            <w:r w:rsidRPr="000976B4">
              <w:rPr>
                <w:rStyle w:val="Hyperlink"/>
                <w:rFonts w:cstheme="minorHAnsi"/>
                <w:noProof/>
              </w:rPr>
              <w:t>1. Job Order Testing Procedure</w:t>
            </w:r>
            <w:r>
              <w:rPr>
                <w:noProof/>
                <w:webHidden/>
              </w:rPr>
              <w:tab/>
            </w:r>
            <w:r>
              <w:rPr>
                <w:noProof/>
                <w:webHidden/>
              </w:rPr>
              <w:fldChar w:fldCharType="begin"/>
            </w:r>
            <w:r>
              <w:rPr>
                <w:noProof/>
                <w:webHidden/>
              </w:rPr>
              <w:instrText xml:space="preserve"> PAGEREF _Toc175215925 \h </w:instrText>
            </w:r>
            <w:r>
              <w:rPr>
                <w:noProof/>
                <w:webHidden/>
              </w:rPr>
            </w:r>
            <w:r>
              <w:rPr>
                <w:noProof/>
                <w:webHidden/>
              </w:rPr>
              <w:fldChar w:fldCharType="separate"/>
            </w:r>
            <w:r>
              <w:rPr>
                <w:noProof/>
                <w:webHidden/>
              </w:rPr>
              <w:t>62</w:t>
            </w:r>
            <w:r>
              <w:rPr>
                <w:noProof/>
                <w:webHidden/>
              </w:rPr>
              <w:fldChar w:fldCharType="end"/>
            </w:r>
          </w:hyperlink>
        </w:p>
        <w:p w14:paraId="78BE41E4" w14:textId="551D4798" w:rsidR="00C2301F" w:rsidRDefault="00C2301F">
          <w:pPr>
            <w:pStyle w:val="TOC3"/>
            <w:tabs>
              <w:tab w:val="right" w:leader="dot" w:pos="10456"/>
            </w:tabs>
            <w:rPr>
              <w:noProof/>
              <w:kern w:val="2"/>
              <w:sz w:val="24"/>
              <w:szCs w:val="24"/>
              <w:lang w:eastAsia="en-IN"/>
              <w14:ligatures w14:val="standardContextual"/>
            </w:rPr>
          </w:pPr>
          <w:hyperlink w:anchor="_Toc175215926" w:history="1">
            <w:r w:rsidRPr="000976B4">
              <w:rPr>
                <w:rStyle w:val="Hyperlink"/>
                <w:rFonts w:cstheme="minorHAnsi"/>
                <w:noProof/>
              </w:rPr>
              <w:t>1.1. Test Samples</w:t>
            </w:r>
            <w:r>
              <w:rPr>
                <w:noProof/>
                <w:webHidden/>
              </w:rPr>
              <w:tab/>
            </w:r>
            <w:r>
              <w:rPr>
                <w:noProof/>
                <w:webHidden/>
              </w:rPr>
              <w:fldChar w:fldCharType="begin"/>
            </w:r>
            <w:r>
              <w:rPr>
                <w:noProof/>
                <w:webHidden/>
              </w:rPr>
              <w:instrText xml:space="preserve"> PAGEREF _Toc175215926 \h </w:instrText>
            </w:r>
            <w:r>
              <w:rPr>
                <w:noProof/>
                <w:webHidden/>
              </w:rPr>
            </w:r>
            <w:r>
              <w:rPr>
                <w:noProof/>
                <w:webHidden/>
              </w:rPr>
              <w:fldChar w:fldCharType="separate"/>
            </w:r>
            <w:r>
              <w:rPr>
                <w:noProof/>
                <w:webHidden/>
              </w:rPr>
              <w:t>62</w:t>
            </w:r>
            <w:r>
              <w:rPr>
                <w:noProof/>
                <w:webHidden/>
              </w:rPr>
              <w:fldChar w:fldCharType="end"/>
            </w:r>
          </w:hyperlink>
        </w:p>
        <w:p w14:paraId="35F2BDD7" w14:textId="69AE5384" w:rsidR="00C2301F" w:rsidRDefault="00C2301F">
          <w:pPr>
            <w:pStyle w:val="TOC2"/>
            <w:tabs>
              <w:tab w:val="right" w:leader="dot" w:pos="10456"/>
            </w:tabs>
            <w:rPr>
              <w:noProof/>
              <w:kern w:val="2"/>
              <w:sz w:val="24"/>
              <w:szCs w:val="24"/>
              <w:lang w:eastAsia="en-IN"/>
              <w14:ligatures w14:val="standardContextual"/>
            </w:rPr>
          </w:pPr>
          <w:hyperlink w:anchor="_Toc175215927" w:history="1">
            <w:r w:rsidRPr="000976B4">
              <w:rPr>
                <w:rStyle w:val="Hyperlink"/>
                <w:rFonts w:cstheme="minorHAnsi"/>
                <w:noProof/>
              </w:rPr>
              <w:t>2. Component Tracking</w:t>
            </w:r>
            <w:r>
              <w:rPr>
                <w:noProof/>
                <w:webHidden/>
              </w:rPr>
              <w:tab/>
            </w:r>
            <w:r>
              <w:rPr>
                <w:noProof/>
                <w:webHidden/>
              </w:rPr>
              <w:fldChar w:fldCharType="begin"/>
            </w:r>
            <w:r>
              <w:rPr>
                <w:noProof/>
                <w:webHidden/>
              </w:rPr>
              <w:instrText xml:space="preserve"> PAGEREF _Toc175215927 \h </w:instrText>
            </w:r>
            <w:r>
              <w:rPr>
                <w:noProof/>
                <w:webHidden/>
              </w:rPr>
            </w:r>
            <w:r>
              <w:rPr>
                <w:noProof/>
                <w:webHidden/>
              </w:rPr>
              <w:fldChar w:fldCharType="separate"/>
            </w:r>
            <w:r>
              <w:rPr>
                <w:noProof/>
                <w:webHidden/>
              </w:rPr>
              <w:t>63</w:t>
            </w:r>
            <w:r>
              <w:rPr>
                <w:noProof/>
                <w:webHidden/>
              </w:rPr>
              <w:fldChar w:fldCharType="end"/>
            </w:r>
          </w:hyperlink>
        </w:p>
        <w:p w14:paraId="3C69BE3E" w14:textId="02D57989" w:rsidR="00C2301F" w:rsidRDefault="00C2301F">
          <w:pPr>
            <w:pStyle w:val="TOC3"/>
            <w:tabs>
              <w:tab w:val="right" w:leader="dot" w:pos="10456"/>
            </w:tabs>
            <w:rPr>
              <w:noProof/>
              <w:kern w:val="2"/>
              <w:sz w:val="24"/>
              <w:szCs w:val="24"/>
              <w:lang w:eastAsia="en-IN"/>
              <w14:ligatures w14:val="standardContextual"/>
            </w:rPr>
          </w:pPr>
          <w:hyperlink w:anchor="_Toc175215928" w:history="1">
            <w:r w:rsidRPr="000976B4">
              <w:rPr>
                <w:rStyle w:val="Hyperlink"/>
                <w:rFonts w:cstheme="minorHAnsi"/>
                <w:noProof/>
              </w:rPr>
              <w:t>2.1. Recording Components</w:t>
            </w:r>
            <w:r>
              <w:rPr>
                <w:noProof/>
                <w:webHidden/>
              </w:rPr>
              <w:tab/>
            </w:r>
            <w:r>
              <w:rPr>
                <w:noProof/>
                <w:webHidden/>
              </w:rPr>
              <w:fldChar w:fldCharType="begin"/>
            </w:r>
            <w:r>
              <w:rPr>
                <w:noProof/>
                <w:webHidden/>
              </w:rPr>
              <w:instrText xml:space="preserve"> PAGEREF _Toc175215928 \h </w:instrText>
            </w:r>
            <w:r>
              <w:rPr>
                <w:noProof/>
                <w:webHidden/>
              </w:rPr>
            </w:r>
            <w:r>
              <w:rPr>
                <w:noProof/>
                <w:webHidden/>
              </w:rPr>
              <w:fldChar w:fldCharType="separate"/>
            </w:r>
            <w:r>
              <w:rPr>
                <w:noProof/>
                <w:webHidden/>
              </w:rPr>
              <w:t>63</w:t>
            </w:r>
            <w:r>
              <w:rPr>
                <w:noProof/>
                <w:webHidden/>
              </w:rPr>
              <w:fldChar w:fldCharType="end"/>
            </w:r>
          </w:hyperlink>
        </w:p>
        <w:p w14:paraId="3FB421E5" w14:textId="4A036C6F" w:rsidR="00C2301F" w:rsidRDefault="00C2301F">
          <w:pPr>
            <w:pStyle w:val="TOC3"/>
            <w:tabs>
              <w:tab w:val="right" w:leader="dot" w:pos="10456"/>
            </w:tabs>
            <w:rPr>
              <w:noProof/>
              <w:kern w:val="2"/>
              <w:sz w:val="24"/>
              <w:szCs w:val="24"/>
              <w:lang w:eastAsia="en-IN"/>
              <w14:ligatures w14:val="standardContextual"/>
            </w:rPr>
          </w:pPr>
          <w:hyperlink w:anchor="_Toc175215929" w:history="1">
            <w:r w:rsidRPr="000976B4">
              <w:rPr>
                <w:rStyle w:val="Hyperlink"/>
                <w:rFonts w:cstheme="minorHAnsi"/>
                <w:noProof/>
              </w:rPr>
              <w:t>2.2. Additional Information</w:t>
            </w:r>
            <w:r>
              <w:rPr>
                <w:noProof/>
                <w:webHidden/>
              </w:rPr>
              <w:tab/>
            </w:r>
            <w:r>
              <w:rPr>
                <w:noProof/>
                <w:webHidden/>
              </w:rPr>
              <w:fldChar w:fldCharType="begin"/>
            </w:r>
            <w:r>
              <w:rPr>
                <w:noProof/>
                <w:webHidden/>
              </w:rPr>
              <w:instrText xml:space="preserve"> PAGEREF _Toc175215929 \h </w:instrText>
            </w:r>
            <w:r>
              <w:rPr>
                <w:noProof/>
                <w:webHidden/>
              </w:rPr>
            </w:r>
            <w:r>
              <w:rPr>
                <w:noProof/>
                <w:webHidden/>
              </w:rPr>
              <w:fldChar w:fldCharType="separate"/>
            </w:r>
            <w:r>
              <w:rPr>
                <w:noProof/>
                <w:webHidden/>
              </w:rPr>
              <w:t>64</w:t>
            </w:r>
            <w:r>
              <w:rPr>
                <w:noProof/>
                <w:webHidden/>
              </w:rPr>
              <w:fldChar w:fldCharType="end"/>
            </w:r>
          </w:hyperlink>
        </w:p>
        <w:p w14:paraId="7C853211" w14:textId="201E8E49" w:rsidR="00C2301F" w:rsidRDefault="00C2301F">
          <w:pPr>
            <w:pStyle w:val="TOC2"/>
            <w:tabs>
              <w:tab w:val="right" w:leader="dot" w:pos="10456"/>
            </w:tabs>
            <w:rPr>
              <w:noProof/>
              <w:kern w:val="2"/>
              <w:sz w:val="24"/>
              <w:szCs w:val="24"/>
              <w:lang w:eastAsia="en-IN"/>
              <w14:ligatures w14:val="standardContextual"/>
            </w:rPr>
          </w:pPr>
          <w:hyperlink w:anchor="_Toc175215930" w:history="1">
            <w:r w:rsidRPr="000976B4">
              <w:rPr>
                <w:rStyle w:val="Hyperlink"/>
                <w:rFonts w:cstheme="minorHAnsi"/>
                <w:noProof/>
              </w:rPr>
              <w:t>3. Testing Details</w:t>
            </w:r>
            <w:r>
              <w:rPr>
                <w:noProof/>
                <w:webHidden/>
              </w:rPr>
              <w:tab/>
            </w:r>
            <w:r>
              <w:rPr>
                <w:noProof/>
                <w:webHidden/>
              </w:rPr>
              <w:fldChar w:fldCharType="begin"/>
            </w:r>
            <w:r>
              <w:rPr>
                <w:noProof/>
                <w:webHidden/>
              </w:rPr>
              <w:instrText xml:space="preserve"> PAGEREF _Toc175215930 \h </w:instrText>
            </w:r>
            <w:r>
              <w:rPr>
                <w:noProof/>
                <w:webHidden/>
              </w:rPr>
            </w:r>
            <w:r>
              <w:rPr>
                <w:noProof/>
                <w:webHidden/>
              </w:rPr>
              <w:fldChar w:fldCharType="separate"/>
            </w:r>
            <w:r>
              <w:rPr>
                <w:noProof/>
                <w:webHidden/>
              </w:rPr>
              <w:t>64</w:t>
            </w:r>
            <w:r>
              <w:rPr>
                <w:noProof/>
                <w:webHidden/>
              </w:rPr>
              <w:fldChar w:fldCharType="end"/>
            </w:r>
          </w:hyperlink>
        </w:p>
        <w:p w14:paraId="1CDEBB40" w14:textId="1DC4C5F5" w:rsidR="00C2301F" w:rsidRDefault="00C2301F">
          <w:pPr>
            <w:pStyle w:val="TOC3"/>
            <w:tabs>
              <w:tab w:val="right" w:leader="dot" w:pos="10456"/>
            </w:tabs>
            <w:rPr>
              <w:noProof/>
              <w:kern w:val="2"/>
              <w:sz w:val="24"/>
              <w:szCs w:val="24"/>
              <w:lang w:eastAsia="en-IN"/>
              <w14:ligatures w14:val="standardContextual"/>
            </w:rPr>
          </w:pPr>
          <w:hyperlink w:anchor="_Toc175215931" w:history="1">
            <w:r w:rsidRPr="000976B4">
              <w:rPr>
                <w:rStyle w:val="Hyperlink"/>
                <w:rFonts w:cstheme="minorHAnsi"/>
                <w:noProof/>
              </w:rPr>
              <w:t>3.1. Test Description</w:t>
            </w:r>
            <w:r>
              <w:rPr>
                <w:noProof/>
                <w:webHidden/>
              </w:rPr>
              <w:tab/>
            </w:r>
            <w:r>
              <w:rPr>
                <w:noProof/>
                <w:webHidden/>
              </w:rPr>
              <w:fldChar w:fldCharType="begin"/>
            </w:r>
            <w:r>
              <w:rPr>
                <w:noProof/>
                <w:webHidden/>
              </w:rPr>
              <w:instrText xml:space="preserve"> PAGEREF _Toc175215931 \h </w:instrText>
            </w:r>
            <w:r>
              <w:rPr>
                <w:noProof/>
                <w:webHidden/>
              </w:rPr>
            </w:r>
            <w:r>
              <w:rPr>
                <w:noProof/>
                <w:webHidden/>
              </w:rPr>
              <w:fldChar w:fldCharType="separate"/>
            </w:r>
            <w:r>
              <w:rPr>
                <w:noProof/>
                <w:webHidden/>
              </w:rPr>
              <w:t>64</w:t>
            </w:r>
            <w:r>
              <w:rPr>
                <w:noProof/>
                <w:webHidden/>
              </w:rPr>
              <w:fldChar w:fldCharType="end"/>
            </w:r>
          </w:hyperlink>
        </w:p>
        <w:p w14:paraId="27C25081" w14:textId="1FABE205" w:rsidR="00C2301F" w:rsidRDefault="00C2301F">
          <w:pPr>
            <w:pStyle w:val="TOC3"/>
            <w:tabs>
              <w:tab w:val="right" w:leader="dot" w:pos="10456"/>
            </w:tabs>
            <w:rPr>
              <w:noProof/>
              <w:kern w:val="2"/>
              <w:sz w:val="24"/>
              <w:szCs w:val="24"/>
              <w:lang w:eastAsia="en-IN"/>
              <w14:ligatures w14:val="standardContextual"/>
            </w:rPr>
          </w:pPr>
          <w:hyperlink w:anchor="_Toc175215932" w:history="1">
            <w:r w:rsidRPr="000976B4">
              <w:rPr>
                <w:rStyle w:val="Hyperlink"/>
                <w:rFonts w:cstheme="minorHAnsi"/>
                <w:noProof/>
              </w:rPr>
              <w:t>3.2. Entering Test Results</w:t>
            </w:r>
            <w:r>
              <w:rPr>
                <w:noProof/>
                <w:webHidden/>
              </w:rPr>
              <w:tab/>
            </w:r>
            <w:r>
              <w:rPr>
                <w:noProof/>
                <w:webHidden/>
              </w:rPr>
              <w:fldChar w:fldCharType="begin"/>
            </w:r>
            <w:r>
              <w:rPr>
                <w:noProof/>
                <w:webHidden/>
              </w:rPr>
              <w:instrText xml:space="preserve"> PAGEREF _Toc175215932 \h </w:instrText>
            </w:r>
            <w:r>
              <w:rPr>
                <w:noProof/>
                <w:webHidden/>
              </w:rPr>
            </w:r>
            <w:r>
              <w:rPr>
                <w:noProof/>
                <w:webHidden/>
              </w:rPr>
              <w:fldChar w:fldCharType="separate"/>
            </w:r>
            <w:r>
              <w:rPr>
                <w:noProof/>
                <w:webHidden/>
              </w:rPr>
              <w:t>65</w:t>
            </w:r>
            <w:r>
              <w:rPr>
                <w:noProof/>
                <w:webHidden/>
              </w:rPr>
              <w:fldChar w:fldCharType="end"/>
            </w:r>
          </w:hyperlink>
        </w:p>
        <w:p w14:paraId="64973EED" w14:textId="6CC0BD6D" w:rsidR="00C2301F" w:rsidRDefault="00C2301F">
          <w:pPr>
            <w:pStyle w:val="TOC3"/>
            <w:tabs>
              <w:tab w:val="right" w:leader="dot" w:pos="10456"/>
            </w:tabs>
            <w:rPr>
              <w:noProof/>
              <w:kern w:val="2"/>
              <w:sz w:val="24"/>
              <w:szCs w:val="24"/>
              <w:lang w:eastAsia="en-IN"/>
              <w14:ligatures w14:val="standardContextual"/>
            </w:rPr>
          </w:pPr>
          <w:hyperlink w:anchor="_Toc175215933" w:history="1">
            <w:r w:rsidRPr="000976B4">
              <w:rPr>
                <w:rStyle w:val="Hyperlink"/>
                <w:rFonts w:cstheme="minorHAnsi"/>
                <w:noProof/>
              </w:rPr>
              <w:t>3.3. QA Completion and Record Management</w:t>
            </w:r>
            <w:r>
              <w:rPr>
                <w:noProof/>
                <w:webHidden/>
              </w:rPr>
              <w:tab/>
            </w:r>
            <w:r>
              <w:rPr>
                <w:noProof/>
                <w:webHidden/>
              </w:rPr>
              <w:fldChar w:fldCharType="begin"/>
            </w:r>
            <w:r>
              <w:rPr>
                <w:noProof/>
                <w:webHidden/>
              </w:rPr>
              <w:instrText xml:space="preserve"> PAGEREF _Toc175215933 \h </w:instrText>
            </w:r>
            <w:r>
              <w:rPr>
                <w:noProof/>
                <w:webHidden/>
              </w:rPr>
            </w:r>
            <w:r>
              <w:rPr>
                <w:noProof/>
                <w:webHidden/>
              </w:rPr>
              <w:fldChar w:fldCharType="separate"/>
            </w:r>
            <w:r>
              <w:rPr>
                <w:noProof/>
                <w:webHidden/>
              </w:rPr>
              <w:t>66</w:t>
            </w:r>
            <w:r>
              <w:rPr>
                <w:noProof/>
                <w:webHidden/>
              </w:rPr>
              <w:fldChar w:fldCharType="end"/>
            </w:r>
          </w:hyperlink>
        </w:p>
        <w:p w14:paraId="1955F0AD" w14:textId="2851A7CE" w:rsidR="00C2301F" w:rsidRDefault="00C2301F">
          <w:pPr>
            <w:pStyle w:val="TOC3"/>
            <w:tabs>
              <w:tab w:val="right" w:leader="dot" w:pos="10456"/>
            </w:tabs>
            <w:rPr>
              <w:noProof/>
              <w:kern w:val="2"/>
              <w:sz w:val="24"/>
              <w:szCs w:val="24"/>
              <w:lang w:eastAsia="en-IN"/>
              <w14:ligatures w14:val="standardContextual"/>
            </w:rPr>
          </w:pPr>
          <w:hyperlink w:anchor="_Toc175215934" w:history="1">
            <w:r w:rsidRPr="000976B4">
              <w:rPr>
                <w:rStyle w:val="Hyperlink"/>
                <w:rFonts w:cstheme="minorHAnsi"/>
                <w:noProof/>
              </w:rPr>
              <w:t>3.4. Actual Time Recording</w:t>
            </w:r>
            <w:r>
              <w:rPr>
                <w:noProof/>
                <w:webHidden/>
              </w:rPr>
              <w:tab/>
            </w:r>
            <w:r>
              <w:rPr>
                <w:noProof/>
                <w:webHidden/>
              </w:rPr>
              <w:fldChar w:fldCharType="begin"/>
            </w:r>
            <w:r>
              <w:rPr>
                <w:noProof/>
                <w:webHidden/>
              </w:rPr>
              <w:instrText xml:space="preserve"> PAGEREF _Toc175215934 \h </w:instrText>
            </w:r>
            <w:r>
              <w:rPr>
                <w:noProof/>
                <w:webHidden/>
              </w:rPr>
            </w:r>
            <w:r>
              <w:rPr>
                <w:noProof/>
                <w:webHidden/>
              </w:rPr>
              <w:fldChar w:fldCharType="separate"/>
            </w:r>
            <w:r>
              <w:rPr>
                <w:noProof/>
                <w:webHidden/>
              </w:rPr>
              <w:t>67</w:t>
            </w:r>
            <w:r>
              <w:rPr>
                <w:noProof/>
                <w:webHidden/>
              </w:rPr>
              <w:fldChar w:fldCharType="end"/>
            </w:r>
          </w:hyperlink>
        </w:p>
        <w:p w14:paraId="10FEE9E1" w14:textId="7BB847A0" w:rsidR="00C2301F" w:rsidRDefault="00C2301F">
          <w:pPr>
            <w:pStyle w:val="TOC3"/>
            <w:tabs>
              <w:tab w:val="right" w:leader="dot" w:pos="10456"/>
            </w:tabs>
            <w:rPr>
              <w:noProof/>
              <w:kern w:val="2"/>
              <w:sz w:val="24"/>
              <w:szCs w:val="24"/>
              <w:lang w:eastAsia="en-IN"/>
              <w14:ligatures w14:val="standardContextual"/>
            </w:rPr>
          </w:pPr>
          <w:hyperlink w:anchor="_Toc175215935" w:history="1">
            <w:r w:rsidRPr="000976B4">
              <w:rPr>
                <w:rStyle w:val="Hyperlink"/>
                <w:rFonts w:cstheme="minorHAnsi"/>
                <w:noProof/>
              </w:rPr>
              <w:t>3.5 Report Downtime</w:t>
            </w:r>
            <w:r>
              <w:rPr>
                <w:noProof/>
                <w:webHidden/>
              </w:rPr>
              <w:tab/>
            </w:r>
            <w:r>
              <w:rPr>
                <w:noProof/>
                <w:webHidden/>
              </w:rPr>
              <w:fldChar w:fldCharType="begin"/>
            </w:r>
            <w:r>
              <w:rPr>
                <w:noProof/>
                <w:webHidden/>
              </w:rPr>
              <w:instrText xml:space="preserve"> PAGEREF _Toc175215935 \h </w:instrText>
            </w:r>
            <w:r>
              <w:rPr>
                <w:noProof/>
                <w:webHidden/>
              </w:rPr>
            </w:r>
            <w:r>
              <w:rPr>
                <w:noProof/>
                <w:webHidden/>
              </w:rPr>
              <w:fldChar w:fldCharType="separate"/>
            </w:r>
            <w:r>
              <w:rPr>
                <w:noProof/>
                <w:webHidden/>
              </w:rPr>
              <w:t>68</w:t>
            </w:r>
            <w:r>
              <w:rPr>
                <w:noProof/>
                <w:webHidden/>
              </w:rPr>
              <w:fldChar w:fldCharType="end"/>
            </w:r>
          </w:hyperlink>
        </w:p>
        <w:p w14:paraId="1E5F05BA" w14:textId="5DC8873B" w:rsidR="00C2301F" w:rsidRDefault="00C2301F">
          <w:pPr>
            <w:pStyle w:val="TOC3"/>
            <w:tabs>
              <w:tab w:val="right" w:leader="dot" w:pos="10456"/>
            </w:tabs>
            <w:rPr>
              <w:noProof/>
              <w:kern w:val="2"/>
              <w:sz w:val="24"/>
              <w:szCs w:val="24"/>
              <w:lang w:eastAsia="en-IN"/>
              <w14:ligatures w14:val="standardContextual"/>
            </w:rPr>
          </w:pPr>
          <w:hyperlink w:anchor="_Toc175215936" w:history="1">
            <w:r w:rsidRPr="000976B4">
              <w:rPr>
                <w:rStyle w:val="Hyperlink"/>
                <w:rFonts w:cstheme="minorHAnsi"/>
                <w:noProof/>
              </w:rPr>
              <w:t>3.6 Report Production and Rejected Quantity</w:t>
            </w:r>
            <w:r>
              <w:rPr>
                <w:noProof/>
                <w:webHidden/>
              </w:rPr>
              <w:tab/>
            </w:r>
            <w:r>
              <w:rPr>
                <w:noProof/>
                <w:webHidden/>
              </w:rPr>
              <w:fldChar w:fldCharType="begin"/>
            </w:r>
            <w:r>
              <w:rPr>
                <w:noProof/>
                <w:webHidden/>
              </w:rPr>
              <w:instrText xml:space="preserve"> PAGEREF _Toc175215936 \h </w:instrText>
            </w:r>
            <w:r>
              <w:rPr>
                <w:noProof/>
                <w:webHidden/>
              </w:rPr>
            </w:r>
            <w:r>
              <w:rPr>
                <w:noProof/>
                <w:webHidden/>
              </w:rPr>
              <w:fldChar w:fldCharType="separate"/>
            </w:r>
            <w:r>
              <w:rPr>
                <w:noProof/>
                <w:webHidden/>
              </w:rPr>
              <w:t>69</w:t>
            </w:r>
            <w:r>
              <w:rPr>
                <w:noProof/>
                <w:webHidden/>
              </w:rPr>
              <w:fldChar w:fldCharType="end"/>
            </w:r>
          </w:hyperlink>
        </w:p>
        <w:p w14:paraId="3E6B71C2" w14:textId="155EF6A0" w:rsidR="00C2301F" w:rsidRDefault="00C2301F">
          <w:pPr>
            <w:pStyle w:val="TOC1"/>
            <w:tabs>
              <w:tab w:val="right" w:leader="dot" w:pos="10456"/>
            </w:tabs>
            <w:rPr>
              <w:noProof/>
              <w:kern w:val="2"/>
              <w:sz w:val="24"/>
              <w:szCs w:val="24"/>
              <w:lang w:eastAsia="en-IN"/>
              <w14:ligatures w14:val="standardContextual"/>
            </w:rPr>
          </w:pPr>
          <w:hyperlink w:anchor="_Toc175215937" w:history="1">
            <w:r w:rsidRPr="000976B4">
              <w:rPr>
                <w:rStyle w:val="Hyperlink"/>
                <w:noProof/>
              </w:rPr>
              <w:t>18. Shop Floor Viewer</w:t>
            </w:r>
            <w:r>
              <w:rPr>
                <w:noProof/>
                <w:webHidden/>
              </w:rPr>
              <w:tab/>
            </w:r>
            <w:r>
              <w:rPr>
                <w:noProof/>
                <w:webHidden/>
              </w:rPr>
              <w:fldChar w:fldCharType="begin"/>
            </w:r>
            <w:r>
              <w:rPr>
                <w:noProof/>
                <w:webHidden/>
              </w:rPr>
              <w:instrText xml:space="preserve"> PAGEREF _Toc175215937 \h </w:instrText>
            </w:r>
            <w:r>
              <w:rPr>
                <w:noProof/>
                <w:webHidden/>
              </w:rPr>
            </w:r>
            <w:r>
              <w:rPr>
                <w:noProof/>
                <w:webHidden/>
              </w:rPr>
              <w:fldChar w:fldCharType="separate"/>
            </w:r>
            <w:r>
              <w:rPr>
                <w:noProof/>
                <w:webHidden/>
              </w:rPr>
              <w:t>71</w:t>
            </w:r>
            <w:r>
              <w:rPr>
                <w:noProof/>
                <w:webHidden/>
              </w:rPr>
              <w:fldChar w:fldCharType="end"/>
            </w:r>
          </w:hyperlink>
        </w:p>
        <w:p w14:paraId="3AF7FA5D" w14:textId="31E0609C" w:rsidR="00C2301F" w:rsidRDefault="00C2301F">
          <w:pPr>
            <w:pStyle w:val="TOC3"/>
            <w:tabs>
              <w:tab w:val="right" w:leader="dot" w:pos="10456"/>
            </w:tabs>
            <w:rPr>
              <w:noProof/>
              <w:kern w:val="2"/>
              <w:sz w:val="24"/>
              <w:szCs w:val="24"/>
              <w:lang w:eastAsia="en-IN"/>
              <w14:ligatures w14:val="standardContextual"/>
            </w:rPr>
          </w:pPr>
          <w:hyperlink w:anchor="_Toc175215938" w:history="1">
            <w:r w:rsidRPr="000976B4">
              <w:rPr>
                <w:rStyle w:val="Hyperlink"/>
                <w:rFonts w:cstheme="minorHAnsi"/>
                <w:noProof/>
              </w:rPr>
              <w:t>Shop Floor Metrics Formulas</w:t>
            </w:r>
            <w:r>
              <w:rPr>
                <w:noProof/>
                <w:webHidden/>
              </w:rPr>
              <w:tab/>
            </w:r>
            <w:r>
              <w:rPr>
                <w:noProof/>
                <w:webHidden/>
              </w:rPr>
              <w:fldChar w:fldCharType="begin"/>
            </w:r>
            <w:r>
              <w:rPr>
                <w:noProof/>
                <w:webHidden/>
              </w:rPr>
              <w:instrText xml:space="preserve"> PAGEREF _Toc175215938 \h </w:instrText>
            </w:r>
            <w:r>
              <w:rPr>
                <w:noProof/>
                <w:webHidden/>
              </w:rPr>
            </w:r>
            <w:r>
              <w:rPr>
                <w:noProof/>
                <w:webHidden/>
              </w:rPr>
              <w:fldChar w:fldCharType="separate"/>
            </w:r>
            <w:r>
              <w:rPr>
                <w:noProof/>
                <w:webHidden/>
              </w:rPr>
              <w:t>73</w:t>
            </w:r>
            <w:r>
              <w:rPr>
                <w:noProof/>
                <w:webHidden/>
              </w:rPr>
              <w:fldChar w:fldCharType="end"/>
            </w:r>
          </w:hyperlink>
        </w:p>
        <w:p w14:paraId="564CA849" w14:textId="03C3342F" w:rsidR="00C2301F" w:rsidRDefault="00C2301F">
          <w:pPr>
            <w:pStyle w:val="TOC3"/>
            <w:tabs>
              <w:tab w:val="right" w:leader="dot" w:pos="10456"/>
            </w:tabs>
            <w:rPr>
              <w:noProof/>
              <w:kern w:val="2"/>
              <w:sz w:val="24"/>
              <w:szCs w:val="24"/>
              <w:lang w:eastAsia="en-IN"/>
              <w14:ligatures w14:val="standardContextual"/>
            </w:rPr>
          </w:pPr>
          <w:hyperlink w:anchor="_Toc175215939" w:history="1">
            <w:r w:rsidRPr="000976B4">
              <w:rPr>
                <w:rStyle w:val="Hyperlink"/>
                <w:rFonts w:cstheme="minorHAnsi"/>
                <w:noProof/>
              </w:rPr>
              <w:t>Data Display Overview</w:t>
            </w:r>
            <w:r>
              <w:rPr>
                <w:noProof/>
                <w:webHidden/>
              </w:rPr>
              <w:tab/>
            </w:r>
            <w:r>
              <w:rPr>
                <w:noProof/>
                <w:webHidden/>
              </w:rPr>
              <w:fldChar w:fldCharType="begin"/>
            </w:r>
            <w:r>
              <w:rPr>
                <w:noProof/>
                <w:webHidden/>
              </w:rPr>
              <w:instrText xml:space="preserve"> PAGEREF _Toc175215939 \h </w:instrText>
            </w:r>
            <w:r>
              <w:rPr>
                <w:noProof/>
                <w:webHidden/>
              </w:rPr>
            </w:r>
            <w:r>
              <w:rPr>
                <w:noProof/>
                <w:webHidden/>
              </w:rPr>
              <w:fldChar w:fldCharType="separate"/>
            </w:r>
            <w:r>
              <w:rPr>
                <w:noProof/>
                <w:webHidden/>
              </w:rPr>
              <w:t>74</w:t>
            </w:r>
            <w:r>
              <w:rPr>
                <w:noProof/>
                <w:webHidden/>
              </w:rPr>
              <w:fldChar w:fldCharType="end"/>
            </w:r>
          </w:hyperlink>
        </w:p>
        <w:p w14:paraId="4248AC57" w14:textId="55E0E4F1" w:rsidR="002824BA" w:rsidRDefault="002824BA">
          <w:r>
            <w:rPr>
              <w:b/>
              <w:bCs/>
              <w:noProof/>
            </w:rPr>
            <w:fldChar w:fldCharType="end"/>
          </w:r>
        </w:p>
      </w:sdtContent>
    </w:sdt>
    <w:p w14:paraId="631AB1D6" w14:textId="77777777" w:rsidR="00672631" w:rsidRDefault="00672631">
      <w:pPr>
        <w:rPr>
          <w:sz w:val="28"/>
          <w:szCs w:val="28"/>
        </w:rPr>
      </w:pPr>
      <w:r>
        <w:rPr>
          <w:sz w:val="28"/>
          <w:szCs w:val="28"/>
        </w:rPr>
        <w:br w:type="page"/>
      </w:r>
    </w:p>
    <w:p w14:paraId="7FB034F9" w14:textId="3D35F1E0" w:rsidR="00672631" w:rsidRDefault="00672631" w:rsidP="000C4752">
      <w:pPr>
        <w:pStyle w:val="Heading1"/>
        <w:numPr>
          <w:ilvl w:val="0"/>
          <w:numId w:val="1"/>
        </w:numPr>
      </w:pPr>
      <w:bookmarkStart w:id="0" w:name="_Toc175215904"/>
      <w:r>
        <w:lastRenderedPageBreak/>
        <w:t>General Information</w:t>
      </w:r>
      <w:bookmarkEnd w:id="0"/>
      <w:r>
        <w:br/>
      </w:r>
    </w:p>
    <w:p w14:paraId="6F65A41E" w14:textId="43E79C61" w:rsidR="00672631" w:rsidRDefault="00672631" w:rsidP="00672631">
      <w:r w:rsidRPr="00672631">
        <w:t xml:space="preserve">This document explains how to use </w:t>
      </w:r>
      <w:r>
        <w:t>Production</w:t>
      </w:r>
      <w:r w:rsidRPr="00672631">
        <w:t xml:space="preserve"> </w:t>
      </w:r>
      <w:r>
        <w:t>Executive</w:t>
      </w:r>
      <w:r w:rsidRPr="00672631">
        <w:t xml:space="preserve"> System </w:t>
      </w:r>
      <w:r>
        <w:t xml:space="preserve">(PES) </w:t>
      </w:r>
      <w:r w:rsidRPr="00672631">
        <w:t xml:space="preserve">on daily basis for monitoring </w:t>
      </w:r>
      <w:r>
        <w:t>the manufacturing industry.</w:t>
      </w:r>
    </w:p>
    <w:p w14:paraId="27671812" w14:textId="77777777" w:rsidR="00672631" w:rsidRDefault="00672631">
      <w:r>
        <w:br w:type="page"/>
      </w:r>
    </w:p>
    <w:p w14:paraId="7DF1E4E8" w14:textId="66BF5393" w:rsidR="00672631" w:rsidRDefault="00672631" w:rsidP="00AD527D">
      <w:pPr>
        <w:pStyle w:val="Heading1"/>
        <w:numPr>
          <w:ilvl w:val="0"/>
          <w:numId w:val="1"/>
        </w:numPr>
      </w:pPr>
      <w:bookmarkStart w:id="1" w:name="_2.Login_Page"/>
      <w:bookmarkStart w:id="2" w:name="_Toc175215905"/>
      <w:bookmarkEnd w:id="1"/>
      <w:r>
        <w:lastRenderedPageBreak/>
        <w:t>Login Page</w:t>
      </w:r>
      <w:bookmarkEnd w:id="2"/>
      <w:r>
        <w:br/>
      </w:r>
    </w:p>
    <w:p w14:paraId="3A7C3AB4" w14:textId="2D60F79E" w:rsidR="00973295" w:rsidRDefault="00672631" w:rsidP="00672631">
      <w:proofErr w:type="gramStart"/>
      <w:r w:rsidRPr="00973295">
        <w:t>Production Executive System (PES),</w:t>
      </w:r>
      <w:proofErr w:type="gramEnd"/>
      <w:r w:rsidRPr="00973295">
        <w:t xml:space="preserve"> can be accessed using the provided URL in any web browser. Registered users can log in with their credentials. The Application Admin can create new users and update existing user profiles.</w:t>
      </w:r>
      <w:r w:rsidRPr="00973295">
        <w:br/>
      </w:r>
      <w:r w:rsidRPr="00973295">
        <w:br/>
      </w:r>
      <w:hyperlink r:id="rId12" w:history="1">
        <w:r w:rsidR="00973B84" w:rsidRPr="008D58AC">
          <w:rPr>
            <w:rStyle w:val="Hyperlink"/>
          </w:rPr>
          <w:t>https://pes.digitusbiz.net/</w:t>
        </w:r>
      </w:hyperlink>
    </w:p>
    <w:p w14:paraId="1EEDF98C" w14:textId="7A8AE8EA" w:rsidR="00973B84" w:rsidRPr="00973295" w:rsidRDefault="00973B84" w:rsidP="00672631">
      <w:r>
        <w:rPr>
          <w:noProof/>
          <w:sz w:val="28"/>
          <w:szCs w:val="28"/>
          <w:lang w:eastAsia="en-IN"/>
        </w:rPr>
        <w:drawing>
          <wp:inline distT="0" distB="0" distL="0" distR="0" wp14:anchorId="3E163FBC" wp14:editId="34F1EBCC">
            <wp:extent cx="6645910" cy="2902585"/>
            <wp:effectExtent l="19050" t="19050" r="2159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1.jpeg"/>
                    <pic:cNvPicPr/>
                  </pic:nvPicPr>
                  <pic:blipFill>
                    <a:blip r:embed="rId13">
                      <a:extLst>
                        <a:ext uri="{28A0092B-C50C-407E-A947-70E740481C1C}">
                          <a14:useLocalDpi xmlns:a14="http://schemas.microsoft.com/office/drawing/2010/main" val="0"/>
                        </a:ext>
                      </a:extLst>
                    </a:blip>
                    <a:stretch>
                      <a:fillRect/>
                    </a:stretch>
                  </pic:blipFill>
                  <pic:spPr>
                    <a:xfrm>
                      <a:off x="0" y="0"/>
                      <a:ext cx="6645910" cy="2902585"/>
                    </a:xfrm>
                    <a:prstGeom prst="rect">
                      <a:avLst/>
                    </a:prstGeom>
                    <a:ln>
                      <a:solidFill>
                        <a:schemeClr val="tx1"/>
                      </a:solidFill>
                    </a:ln>
                  </pic:spPr>
                </pic:pic>
              </a:graphicData>
            </a:graphic>
          </wp:inline>
        </w:drawing>
      </w:r>
    </w:p>
    <w:p w14:paraId="4B37CEB9" w14:textId="77777777" w:rsidR="00973295" w:rsidRDefault="00973295">
      <w:pPr>
        <w:rPr>
          <w:sz w:val="28"/>
          <w:szCs w:val="28"/>
        </w:rPr>
      </w:pPr>
      <w:r>
        <w:rPr>
          <w:sz w:val="28"/>
          <w:szCs w:val="28"/>
        </w:rPr>
        <w:br w:type="page"/>
      </w:r>
    </w:p>
    <w:p w14:paraId="3E929019" w14:textId="5EC866C4" w:rsidR="00973295" w:rsidRDefault="00973295" w:rsidP="00AD527D">
      <w:pPr>
        <w:pStyle w:val="Heading1"/>
        <w:numPr>
          <w:ilvl w:val="0"/>
          <w:numId w:val="1"/>
        </w:numPr>
      </w:pPr>
      <w:bookmarkStart w:id="3" w:name="_Toc175215906"/>
      <w:r>
        <w:lastRenderedPageBreak/>
        <w:t>3.Home Page</w:t>
      </w:r>
      <w:bookmarkEnd w:id="3"/>
    </w:p>
    <w:p w14:paraId="491B68C2" w14:textId="15E55EF2" w:rsidR="00973295" w:rsidRDefault="00973295" w:rsidP="00973295"/>
    <w:p w14:paraId="1B783A2A" w14:textId="585DF0A0" w:rsidR="00973295" w:rsidRDefault="00973295" w:rsidP="000C4752">
      <w:pPr>
        <w:pStyle w:val="ListParagraph"/>
        <w:numPr>
          <w:ilvl w:val="0"/>
          <w:numId w:val="2"/>
        </w:numPr>
      </w:pPr>
      <w:r>
        <w:t>On successful login, user will be on home page of the application as shown below.</w:t>
      </w:r>
      <w:r>
        <w:br/>
      </w:r>
      <w:r>
        <w:br/>
      </w:r>
      <w:r w:rsidRPr="00973295">
        <w:rPr>
          <w:noProof/>
          <w:lang w:eastAsia="en-IN"/>
        </w:rPr>
        <w:drawing>
          <wp:inline distT="0" distB="0" distL="0" distR="0" wp14:anchorId="26E51A4B" wp14:editId="5C50049E">
            <wp:extent cx="6211442" cy="2723515"/>
            <wp:effectExtent l="19050" t="19050" r="18415"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0073" cy="2736069"/>
                    </a:xfrm>
                    <a:prstGeom prst="rect">
                      <a:avLst/>
                    </a:prstGeom>
                    <a:ln>
                      <a:solidFill>
                        <a:schemeClr val="tx1"/>
                      </a:solidFill>
                    </a:ln>
                  </pic:spPr>
                </pic:pic>
              </a:graphicData>
            </a:graphic>
          </wp:inline>
        </w:drawing>
      </w:r>
    </w:p>
    <w:p w14:paraId="4BE9425E" w14:textId="77777777" w:rsidR="00973295" w:rsidRDefault="00973295" w:rsidP="00973295">
      <w:pPr>
        <w:pStyle w:val="ListParagraph"/>
      </w:pPr>
    </w:p>
    <w:p w14:paraId="2AE369AC" w14:textId="4155145D" w:rsidR="00973295" w:rsidRDefault="00973295" w:rsidP="000C4752">
      <w:pPr>
        <w:pStyle w:val="ListParagraph"/>
        <w:numPr>
          <w:ilvl w:val="0"/>
          <w:numId w:val="2"/>
        </w:numPr>
      </w:pPr>
      <w:r w:rsidRPr="00973295">
        <w:t>Click on the right corner so that you can view all the modules available</w:t>
      </w:r>
      <w:r>
        <w:t>. In addition, under Admin modules sub modules can be viewed based on the logged in user’s user role as shown in below images.</w:t>
      </w:r>
    </w:p>
    <w:p w14:paraId="70A21D38" w14:textId="77777777" w:rsidR="00973295" w:rsidRDefault="00973295" w:rsidP="00973295">
      <w:pPr>
        <w:pStyle w:val="ListParagraph"/>
      </w:pPr>
    </w:p>
    <w:p w14:paraId="6CB2C3D5" w14:textId="221AD4C2" w:rsidR="00973295" w:rsidRDefault="00973295" w:rsidP="00973295">
      <w:pPr>
        <w:pStyle w:val="ListParagraph"/>
      </w:pPr>
      <w:r w:rsidRPr="00973295">
        <w:rPr>
          <w:noProof/>
          <w:lang w:eastAsia="en-IN"/>
        </w:rPr>
        <w:drawing>
          <wp:inline distT="0" distB="0" distL="0" distR="0" wp14:anchorId="7A60D5B6" wp14:editId="2DCC8240">
            <wp:extent cx="6210935" cy="2703709"/>
            <wp:effectExtent l="19050" t="19050" r="1841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29006" cy="2711575"/>
                    </a:xfrm>
                    <a:prstGeom prst="rect">
                      <a:avLst/>
                    </a:prstGeom>
                    <a:ln>
                      <a:solidFill>
                        <a:schemeClr val="tx1"/>
                      </a:solidFill>
                    </a:ln>
                  </pic:spPr>
                </pic:pic>
              </a:graphicData>
            </a:graphic>
          </wp:inline>
        </w:drawing>
      </w:r>
    </w:p>
    <w:p w14:paraId="5C2E4CAF" w14:textId="77777777" w:rsidR="00973295" w:rsidRDefault="00973295">
      <w:r>
        <w:br w:type="page"/>
      </w:r>
    </w:p>
    <w:p w14:paraId="2B082478" w14:textId="7A6B7834" w:rsidR="00973295" w:rsidRDefault="00973295" w:rsidP="00973295">
      <w:pPr>
        <w:jc w:val="both"/>
        <w:rPr>
          <w:sz w:val="28"/>
          <w:szCs w:val="28"/>
        </w:rPr>
      </w:pPr>
      <w:r w:rsidRPr="00973295">
        <w:rPr>
          <w:noProof/>
          <w:sz w:val="28"/>
          <w:szCs w:val="28"/>
          <w:lang w:eastAsia="en-IN"/>
        </w:rPr>
        <w:lastRenderedPageBreak/>
        <w:drawing>
          <wp:inline distT="0" distB="0" distL="0" distR="0" wp14:anchorId="07EF6F9C" wp14:editId="05513672">
            <wp:extent cx="6645910" cy="2907030"/>
            <wp:effectExtent l="19050" t="19050" r="2159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907030"/>
                    </a:xfrm>
                    <a:prstGeom prst="rect">
                      <a:avLst/>
                    </a:prstGeom>
                    <a:ln>
                      <a:solidFill>
                        <a:schemeClr val="tx1"/>
                      </a:solidFill>
                    </a:ln>
                  </pic:spPr>
                </pic:pic>
              </a:graphicData>
            </a:graphic>
          </wp:inline>
        </w:drawing>
      </w:r>
      <w:r>
        <w:rPr>
          <w:sz w:val="28"/>
          <w:szCs w:val="28"/>
        </w:rPr>
        <w:br w:type="page"/>
      </w:r>
    </w:p>
    <w:p w14:paraId="38FAC8B1" w14:textId="486D8991" w:rsidR="00AD527D" w:rsidRPr="00AD527D" w:rsidRDefault="00973B84" w:rsidP="00AD527D">
      <w:pPr>
        <w:pStyle w:val="Heading1"/>
        <w:numPr>
          <w:ilvl w:val="0"/>
          <w:numId w:val="1"/>
        </w:numPr>
      </w:pPr>
      <w:bookmarkStart w:id="4" w:name="_4._Admin_Module"/>
      <w:bookmarkStart w:id="5" w:name="_Toc175215907"/>
      <w:bookmarkEnd w:id="4"/>
      <w:r w:rsidRPr="00B91EE5">
        <w:lastRenderedPageBreak/>
        <w:t>Admin Module</w:t>
      </w:r>
      <w:bookmarkEnd w:id="5"/>
    </w:p>
    <w:p w14:paraId="19658F08" w14:textId="3CAB7375" w:rsidR="00973B84" w:rsidRPr="008C72BB" w:rsidRDefault="00973B84" w:rsidP="00AD527D">
      <w:pPr>
        <w:pStyle w:val="Subtitle"/>
      </w:pPr>
      <w:r w:rsidRPr="008C72BB">
        <w:t>General Information</w:t>
      </w:r>
    </w:p>
    <w:p w14:paraId="682CE49E" w14:textId="77777777" w:rsidR="00973B84" w:rsidRPr="00B91EE5" w:rsidRDefault="00973B84" w:rsidP="00973B84">
      <w:pPr>
        <w:pStyle w:val="NormalWeb"/>
        <w:rPr>
          <w:rFonts w:asciiTheme="minorHAnsi" w:hAnsiTheme="minorHAnsi" w:cstheme="minorHAnsi"/>
        </w:rPr>
      </w:pPr>
      <w:r w:rsidRPr="00B91EE5">
        <w:rPr>
          <w:rFonts w:asciiTheme="minorHAnsi" w:hAnsiTheme="minorHAnsi" w:cstheme="minorHAnsi"/>
        </w:rPr>
        <w:t>In the Admin Module, users can:</w:t>
      </w:r>
    </w:p>
    <w:p w14:paraId="1D4B82E1" w14:textId="52E52E3F" w:rsidR="00973B84" w:rsidRDefault="00973B84" w:rsidP="000C4752">
      <w:pPr>
        <w:pStyle w:val="NormalWeb"/>
        <w:numPr>
          <w:ilvl w:val="0"/>
          <w:numId w:val="3"/>
        </w:numPr>
        <w:rPr>
          <w:rFonts w:asciiTheme="minorHAnsi" w:hAnsiTheme="minorHAnsi" w:cstheme="minorHAnsi"/>
        </w:rPr>
      </w:pPr>
      <w:r w:rsidRPr="00B91EE5">
        <w:rPr>
          <w:rStyle w:val="Strong"/>
          <w:rFonts w:asciiTheme="minorHAnsi" w:eastAsiaTheme="majorEastAsia" w:hAnsiTheme="minorHAnsi" w:cstheme="minorHAnsi"/>
        </w:rPr>
        <w:t>Add</w:t>
      </w:r>
      <w:r w:rsidR="00B91EE5">
        <w:rPr>
          <w:rStyle w:val="Strong"/>
          <w:rFonts w:asciiTheme="minorHAnsi" w:eastAsiaTheme="majorEastAsia" w:hAnsiTheme="minorHAnsi" w:cstheme="minorHAnsi"/>
        </w:rPr>
        <w:t xml:space="preserve"> (+)</w:t>
      </w:r>
      <w:r w:rsidRPr="00B91EE5">
        <w:rPr>
          <w:rFonts w:asciiTheme="minorHAnsi" w:hAnsiTheme="minorHAnsi" w:cstheme="minorHAnsi"/>
        </w:rPr>
        <w:t>: Create new records. Success and error messages will be displayed, and the new record will appear in the view table</w:t>
      </w:r>
      <w:r w:rsidR="00812B10">
        <w:rPr>
          <w:rFonts w:asciiTheme="minorHAnsi" w:hAnsiTheme="minorHAnsi" w:cstheme="minorHAnsi"/>
        </w:rPr>
        <w:t xml:space="preserve"> (only for User Maintenance)</w:t>
      </w:r>
      <w:r w:rsidRPr="00B91EE5">
        <w:rPr>
          <w:rFonts w:asciiTheme="minorHAnsi" w:hAnsiTheme="minorHAnsi" w:cstheme="minorHAnsi"/>
        </w:rPr>
        <w:t>.</w:t>
      </w:r>
    </w:p>
    <w:p w14:paraId="2E21D9DC" w14:textId="6B7B4F8E" w:rsidR="00812B10" w:rsidRPr="00B91EE5" w:rsidRDefault="00812B10" w:rsidP="000C4752">
      <w:pPr>
        <w:pStyle w:val="NormalWeb"/>
        <w:numPr>
          <w:ilvl w:val="0"/>
          <w:numId w:val="3"/>
        </w:numPr>
        <w:rPr>
          <w:rFonts w:asciiTheme="minorHAnsi" w:hAnsiTheme="minorHAnsi" w:cstheme="minorHAnsi"/>
        </w:rPr>
      </w:pPr>
      <w:r>
        <w:rPr>
          <w:rStyle w:val="Strong"/>
          <w:rFonts w:asciiTheme="minorHAnsi" w:eastAsiaTheme="majorEastAsia" w:hAnsiTheme="minorHAnsi" w:cstheme="minorHAnsi"/>
        </w:rPr>
        <w:t>Create</w:t>
      </w:r>
      <w:r w:rsidRPr="00812B10">
        <w:t>:</w:t>
      </w:r>
      <w:r>
        <w:rPr>
          <w:rFonts w:asciiTheme="minorHAnsi" w:hAnsiTheme="minorHAnsi" w:cstheme="minorHAnsi"/>
        </w:rPr>
        <w:t xml:space="preserve"> Create new record with the mandatory entries and </w:t>
      </w:r>
      <w:proofErr w:type="gramStart"/>
      <w:r>
        <w:rPr>
          <w:rFonts w:asciiTheme="minorHAnsi" w:hAnsiTheme="minorHAnsi" w:cstheme="minorHAnsi"/>
        </w:rPr>
        <w:t>Save</w:t>
      </w:r>
      <w:proofErr w:type="gramEnd"/>
      <w:r>
        <w:rPr>
          <w:rFonts w:asciiTheme="minorHAnsi" w:hAnsiTheme="minorHAnsi" w:cstheme="minorHAnsi"/>
        </w:rPr>
        <w:t xml:space="preserve">. </w:t>
      </w:r>
    </w:p>
    <w:p w14:paraId="74E8A06A" w14:textId="2FEC89D2" w:rsidR="00973B84" w:rsidRPr="00B91EE5" w:rsidRDefault="00973B84" w:rsidP="000C4752">
      <w:pPr>
        <w:pStyle w:val="NormalWeb"/>
        <w:numPr>
          <w:ilvl w:val="0"/>
          <w:numId w:val="3"/>
        </w:numPr>
        <w:rPr>
          <w:rFonts w:asciiTheme="minorHAnsi" w:hAnsiTheme="minorHAnsi" w:cstheme="minorHAnsi"/>
        </w:rPr>
      </w:pPr>
      <w:r w:rsidRPr="00B91EE5">
        <w:rPr>
          <w:rStyle w:val="Strong"/>
          <w:rFonts w:asciiTheme="minorHAnsi" w:eastAsiaTheme="majorEastAsia" w:hAnsiTheme="minorHAnsi" w:cstheme="minorHAnsi"/>
        </w:rPr>
        <w:t>Edit</w:t>
      </w:r>
      <w:r w:rsidR="00B91EE5">
        <w:rPr>
          <w:rStyle w:val="Strong"/>
          <w:rFonts w:asciiTheme="minorHAnsi" w:eastAsiaTheme="majorEastAsia" w:hAnsiTheme="minorHAnsi" w:cstheme="minorHAnsi"/>
        </w:rPr>
        <w:t xml:space="preserve"> (</w:t>
      </w:r>
      <w:r w:rsidR="00843A68">
        <w:rPr>
          <w:rStyle w:val="Strong"/>
          <w:rFonts w:ascii="Segoe UI Symbol" w:eastAsiaTheme="majorEastAsia" w:hAnsi="Segoe UI Symbol" w:cs="Segoe UI Symbol"/>
        </w:rPr>
        <w:t>🖉</w:t>
      </w:r>
      <w:r w:rsidR="00B91EE5">
        <w:rPr>
          <w:rStyle w:val="Strong"/>
          <w:rFonts w:asciiTheme="minorHAnsi" w:eastAsiaTheme="majorEastAsia" w:hAnsiTheme="minorHAnsi" w:cstheme="minorHAnsi"/>
        </w:rPr>
        <w:t>)</w:t>
      </w:r>
      <w:r w:rsidRPr="00B91EE5">
        <w:rPr>
          <w:rFonts w:asciiTheme="minorHAnsi" w:hAnsiTheme="minorHAnsi" w:cstheme="minorHAnsi"/>
        </w:rPr>
        <w:t>: Modify existing records. Success and error messages will confirm the update, with the edited record shown in the view table.</w:t>
      </w:r>
    </w:p>
    <w:p w14:paraId="3F9D7D69" w14:textId="7F405F5A" w:rsidR="00932613" w:rsidRDefault="0054759A" w:rsidP="000C4752">
      <w:pPr>
        <w:pStyle w:val="NormalWeb"/>
        <w:numPr>
          <w:ilvl w:val="0"/>
          <w:numId w:val="3"/>
        </w:numPr>
        <w:rPr>
          <w:rFonts w:asciiTheme="minorHAnsi" w:hAnsiTheme="minorHAnsi" w:cstheme="minorHAnsi"/>
        </w:rPr>
      </w:pPr>
      <w:r w:rsidRPr="00B91EE5">
        <w:rPr>
          <w:rStyle w:val="Strong"/>
          <w:rFonts w:asciiTheme="minorHAnsi" w:eastAsiaTheme="majorEastAsia" w:hAnsiTheme="minorHAnsi" w:cstheme="minorHAnsi"/>
        </w:rPr>
        <w:t>Delete</w:t>
      </w:r>
      <w:r>
        <w:rPr>
          <w:rStyle w:val="Strong"/>
          <w:rFonts w:asciiTheme="minorHAnsi" w:eastAsiaTheme="majorEastAsia" w:hAnsiTheme="minorHAnsi" w:cstheme="minorHAnsi"/>
        </w:rPr>
        <w:t xml:space="preserve"> (</w:t>
      </w:r>
      <w:r w:rsidR="00843A68">
        <w:rPr>
          <w:rStyle w:val="Strong"/>
          <w:rFonts w:ascii="Segoe UI Symbol" w:eastAsiaTheme="majorEastAsia" w:hAnsi="Segoe UI Symbol" w:cstheme="minorHAnsi"/>
        </w:rPr>
        <w:t></w:t>
      </w:r>
      <w:r w:rsidR="00B91EE5">
        <w:rPr>
          <w:rStyle w:val="Strong"/>
          <w:rFonts w:asciiTheme="minorHAnsi" w:eastAsiaTheme="majorEastAsia" w:hAnsiTheme="minorHAnsi" w:cstheme="minorHAnsi"/>
        </w:rPr>
        <w:t>)</w:t>
      </w:r>
      <w:r w:rsidR="00973B84" w:rsidRPr="00B91EE5">
        <w:rPr>
          <w:rFonts w:asciiTheme="minorHAnsi" w:hAnsiTheme="minorHAnsi" w:cstheme="minorHAnsi"/>
        </w:rPr>
        <w:t>: Remove records if they are not linked to other data. A confirmation message will be displayed upon successful deletion, and the view table will be updated. Errors will be shown if there are issues with linked records.</w:t>
      </w:r>
    </w:p>
    <w:p w14:paraId="3834AC77" w14:textId="33BA5AE6" w:rsidR="00932613" w:rsidRPr="00932613" w:rsidRDefault="00843A68" w:rsidP="000C4752">
      <w:pPr>
        <w:pStyle w:val="ListParagraph"/>
        <w:numPr>
          <w:ilvl w:val="0"/>
          <w:numId w:val="3"/>
        </w:numPr>
        <w:spacing w:after="0" w:line="240" w:lineRule="auto"/>
        <w:rPr>
          <w:rFonts w:eastAsia="Times New Roman" w:cstheme="minorHAnsi"/>
          <w:sz w:val="24"/>
          <w:szCs w:val="24"/>
          <w:lang w:eastAsia="en-IN"/>
        </w:rPr>
      </w:pPr>
      <w:r>
        <w:rPr>
          <w:rFonts w:eastAsia="Times New Roman" w:cstheme="minorHAnsi"/>
          <w:b/>
          <w:bCs/>
          <w:sz w:val="24"/>
          <w:szCs w:val="24"/>
          <w:lang w:eastAsia="en-IN"/>
        </w:rPr>
        <w:t>Save</w:t>
      </w:r>
      <w:r w:rsidR="00932613" w:rsidRPr="00932613">
        <w:rPr>
          <w:rFonts w:eastAsia="Times New Roman" w:cstheme="minorHAnsi"/>
          <w:sz w:val="24"/>
          <w:szCs w:val="24"/>
          <w:lang w:eastAsia="en-IN"/>
        </w:rPr>
        <w:t>: Save changes made to records. A success message will confirm that the changes have been saved. If there are errors, an appropriate error message will be provided.</w:t>
      </w:r>
    </w:p>
    <w:p w14:paraId="33826E37" w14:textId="32BB7827" w:rsidR="00045F5E" w:rsidRPr="00932613" w:rsidRDefault="00843A68" w:rsidP="000C4752">
      <w:pPr>
        <w:pStyle w:val="NormalWeb"/>
        <w:numPr>
          <w:ilvl w:val="0"/>
          <w:numId w:val="3"/>
        </w:numPr>
        <w:rPr>
          <w:rFonts w:asciiTheme="minorHAnsi" w:hAnsiTheme="minorHAnsi" w:cstheme="minorHAnsi"/>
        </w:rPr>
      </w:pPr>
      <w:r>
        <w:rPr>
          <w:rFonts w:asciiTheme="minorHAnsi" w:hAnsiTheme="minorHAnsi" w:cstheme="minorHAnsi"/>
          <w:b/>
          <w:bCs/>
        </w:rPr>
        <w:t>Cancel</w:t>
      </w:r>
      <w:r w:rsidR="00932613" w:rsidRPr="00932613">
        <w:rPr>
          <w:rFonts w:asciiTheme="minorHAnsi" w:hAnsiTheme="minorHAnsi" w:cstheme="minorHAnsi"/>
        </w:rPr>
        <w:t xml:space="preserve">: Discard any unsaved changes and return to the previous </w:t>
      </w:r>
      <w:r w:rsidR="00932613">
        <w:rPr>
          <w:rFonts w:asciiTheme="minorHAnsi" w:hAnsiTheme="minorHAnsi" w:cstheme="minorHAnsi"/>
        </w:rPr>
        <w:t>state. No changes will be saved</w:t>
      </w:r>
      <w:r w:rsidR="00932613" w:rsidRPr="00932613">
        <w:rPr>
          <w:rFonts w:asciiTheme="minorHAnsi" w:hAnsiTheme="minorHAnsi" w:cstheme="minorHAnsi"/>
        </w:rPr>
        <w:t xml:space="preserve">. </w:t>
      </w:r>
    </w:p>
    <w:p w14:paraId="0FE12E53" w14:textId="0452E72E" w:rsidR="00AD527D" w:rsidRPr="00AD527D" w:rsidRDefault="00B91EE5" w:rsidP="00AD527D">
      <w:pPr>
        <w:pStyle w:val="Heading2"/>
      </w:pPr>
      <w:bookmarkStart w:id="6" w:name="_Toc175215908"/>
      <w:r w:rsidRPr="00AD527D">
        <w:t>User Maintenanc</w:t>
      </w:r>
      <w:r w:rsidR="00AD527D" w:rsidRPr="00AD527D">
        <w:t>e</w:t>
      </w:r>
      <w:bookmarkEnd w:id="6"/>
    </w:p>
    <w:p w14:paraId="2CA34AC1" w14:textId="77777777" w:rsidR="00B91EE5" w:rsidRPr="00B91EE5" w:rsidRDefault="00B91EE5" w:rsidP="00B91EE5">
      <w:pPr>
        <w:spacing w:before="100" w:beforeAutospacing="1" w:after="100" w:afterAutospacing="1" w:line="240" w:lineRule="auto"/>
        <w:rPr>
          <w:rFonts w:eastAsia="Times New Roman" w:cstheme="minorHAnsi"/>
          <w:sz w:val="24"/>
          <w:szCs w:val="24"/>
          <w:lang w:eastAsia="en-IN"/>
        </w:rPr>
      </w:pPr>
      <w:r w:rsidRPr="00B91EE5">
        <w:rPr>
          <w:rFonts w:eastAsia="Times New Roman" w:cstheme="minorHAnsi"/>
          <w:sz w:val="24"/>
          <w:szCs w:val="24"/>
          <w:lang w:eastAsia="en-IN"/>
        </w:rPr>
        <w:t>In this module, you can:</w:t>
      </w:r>
    </w:p>
    <w:p w14:paraId="0F77A70E" w14:textId="57E4E0D8" w:rsidR="00B91EE5" w:rsidRPr="00B91EE5" w:rsidRDefault="00ED2E9C" w:rsidP="000C4752">
      <w:pPr>
        <w:numPr>
          <w:ilvl w:val="0"/>
          <w:numId w:val="4"/>
        </w:numPr>
        <w:spacing w:before="100" w:beforeAutospacing="1" w:after="100" w:afterAutospacing="1" w:line="240" w:lineRule="auto"/>
        <w:rPr>
          <w:rFonts w:eastAsia="Times New Roman" w:cstheme="minorHAnsi"/>
          <w:sz w:val="24"/>
          <w:szCs w:val="24"/>
          <w:lang w:eastAsia="en-IN"/>
        </w:rPr>
      </w:pPr>
      <w:ins w:id="7" w:author="Guest User" w:date="2024-08-14T06:51:00Z">
        <w:r>
          <w:rPr>
            <w:noProof/>
            <w:lang w:eastAsia="en-IN"/>
          </w:rPr>
          <w:drawing>
            <wp:inline distT="0" distB="0" distL="0" distR="0" wp14:anchorId="6903E34E" wp14:editId="52BF485D">
              <wp:extent cx="511175" cy="222632"/>
              <wp:effectExtent l="0" t="0" r="3175" b="6350"/>
              <wp:docPr id="1562020196" name="Picture 156202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14956" cy="224279"/>
                      </a:xfrm>
                      <a:prstGeom prst="rect">
                        <a:avLst/>
                      </a:prstGeom>
                    </pic:spPr>
                  </pic:pic>
                </a:graphicData>
              </a:graphic>
            </wp:inline>
          </w:drawing>
        </w:r>
      </w:ins>
      <w:r>
        <w:rPr>
          <w:rFonts w:eastAsia="Times New Roman" w:cstheme="minorHAnsi"/>
          <w:sz w:val="24"/>
          <w:szCs w:val="24"/>
          <w:lang w:eastAsia="en-IN"/>
        </w:rPr>
        <w:t>: Creates new user</w:t>
      </w:r>
      <w:r w:rsidR="00B91EE5" w:rsidRPr="00B91EE5">
        <w:rPr>
          <w:rFonts w:eastAsia="Times New Roman" w:cstheme="minorHAnsi"/>
          <w:sz w:val="24"/>
          <w:szCs w:val="24"/>
          <w:lang w:eastAsia="en-IN"/>
        </w:rPr>
        <w:t>.</w:t>
      </w:r>
    </w:p>
    <w:p w14:paraId="7C508EDC" w14:textId="77777777" w:rsidR="00B91EE5" w:rsidRPr="00B91EE5" w:rsidRDefault="00B91EE5" w:rsidP="000C4752">
      <w:pPr>
        <w:numPr>
          <w:ilvl w:val="0"/>
          <w:numId w:val="4"/>
        </w:numPr>
        <w:spacing w:before="100" w:beforeAutospacing="1" w:after="100" w:afterAutospacing="1" w:line="240" w:lineRule="auto"/>
        <w:rPr>
          <w:rFonts w:eastAsia="Times New Roman" w:cstheme="minorHAnsi"/>
          <w:sz w:val="24"/>
          <w:szCs w:val="24"/>
          <w:lang w:eastAsia="en-IN"/>
        </w:rPr>
      </w:pPr>
      <w:r w:rsidRPr="0054759A">
        <w:rPr>
          <w:rFonts w:eastAsia="Times New Roman" w:cstheme="minorHAnsi"/>
          <w:b/>
          <w:bCs/>
          <w:sz w:val="24"/>
          <w:szCs w:val="24"/>
          <w:lang w:eastAsia="en-IN"/>
        </w:rPr>
        <w:t>Edit</w:t>
      </w:r>
      <w:r w:rsidRPr="00B91EE5">
        <w:rPr>
          <w:rFonts w:eastAsia="Times New Roman" w:cstheme="minorHAnsi"/>
          <w:sz w:val="24"/>
          <w:szCs w:val="24"/>
          <w:lang w:eastAsia="en-IN"/>
        </w:rPr>
        <w:t>: Modify existing users.</w:t>
      </w:r>
    </w:p>
    <w:p w14:paraId="398598C4" w14:textId="5F5CB972" w:rsidR="00B91EE5" w:rsidRPr="00B91EE5" w:rsidRDefault="00B91EE5" w:rsidP="00B91EE5">
      <w:pPr>
        <w:spacing w:before="100" w:beforeAutospacing="1" w:after="100" w:afterAutospacing="1" w:line="240" w:lineRule="auto"/>
        <w:rPr>
          <w:rFonts w:eastAsia="Times New Roman" w:cstheme="minorHAnsi"/>
          <w:sz w:val="24"/>
          <w:szCs w:val="24"/>
          <w:lang w:eastAsia="en-IN"/>
        </w:rPr>
      </w:pPr>
      <w:r w:rsidRPr="00B91EE5">
        <w:rPr>
          <w:rFonts w:eastAsia="Times New Roman" w:cstheme="minorHAnsi"/>
          <w:sz w:val="24"/>
          <w:szCs w:val="24"/>
          <w:lang w:eastAsia="en-IN"/>
        </w:rPr>
        <w:t>Additionally, manage user roles, which define access limitations within the application. For example, roles like Engineer and Team Lead</w:t>
      </w:r>
      <w:r w:rsidR="0054759A">
        <w:rPr>
          <w:rFonts w:eastAsia="Times New Roman" w:cstheme="minorHAnsi"/>
          <w:sz w:val="24"/>
          <w:szCs w:val="24"/>
          <w:lang w:eastAsia="en-IN"/>
        </w:rPr>
        <w:t>er etc., will</w:t>
      </w:r>
      <w:r w:rsidRPr="00B91EE5">
        <w:rPr>
          <w:rFonts w:eastAsia="Times New Roman" w:cstheme="minorHAnsi"/>
          <w:sz w:val="24"/>
          <w:szCs w:val="24"/>
          <w:lang w:eastAsia="en-IN"/>
        </w:rPr>
        <w:t xml:space="preserve"> have restricted access to Shop</w:t>
      </w:r>
      <w:r w:rsidR="0054759A">
        <w:rPr>
          <w:rFonts w:eastAsia="Times New Roman" w:cstheme="minorHAnsi"/>
          <w:sz w:val="24"/>
          <w:szCs w:val="24"/>
          <w:lang w:eastAsia="en-IN"/>
        </w:rPr>
        <w:t>-F</w:t>
      </w:r>
      <w:r w:rsidRPr="00B91EE5">
        <w:rPr>
          <w:rFonts w:eastAsia="Times New Roman" w:cstheme="minorHAnsi"/>
          <w:sz w:val="24"/>
          <w:szCs w:val="24"/>
          <w:lang w:eastAsia="en-IN"/>
        </w:rPr>
        <w:t>loor and Line Master, which can also be added and edited in this module</w:t>
      </w:r>
      <w:r w:rsidR="0054759A">
        <w:rPr>
          <w:rFonts w:eastAsia="Times New Roman" w:cstheme="minorHAnsi"/>
          <w:sz w:val="24"/>
          <w:szCs w:val="24"/>
          <w:lang w:eastAsia="en-IN"/>
        </w:rPr>
        <w:t xml:space="preserve">. </w:t>
      </w:r>
      <w:r w:rsidR="0054759A" w:rsidRPr="0054759A">
        <w:rPr>
          <w:rFonts w:cstheme="minorHAnsi"/>
          <w:sz w:val="24"/>
          <w:szCs w:val="24"/>
        </w:rPr>
        <w:t>Users will use their username and password to log in to the application</w:t>
      </w:r>
      <w:r w:rsidR="0054759A">
        <w:t>.</w:t>
      </w:r>
      <w:r w:rsidR="0054759A">
        <w:br/>
      </w:r>
      <w:r w:rsidR="0054759A">
        <w:br/>
      </w:r>
    </w:p>
    <w:p w14:paraId="2125D9D0" w14:textId="654C7785" w:rsidR="0054759A" w:rsidRDefault="0054759A" w:rsidP="00B91EE5">
      <w:r w:rsidRPr="0054759A">
        <w:rPr>
          <w:noProof/>
          <w:lang w:eastAsia="en-IN"/>
        </w:rPr>
        <w:drawing>
          <wp:inline distT="0" distB="0" distL="0" distR="0" wp14:anchorId="2BB39483" wp14:editId="692FFAD4">
            <wp:extent cx="6645910" cy="2559685"/>
            <wp:effectExtent l="19050" t="19050" r="2159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55968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5228"/>
        <w:gridCol w:w="5228"/>
      </w:tblGrid>
      <w:tr w:rsidR="00757CF6" w14:paraId="7200FEAB" w14:textId="77777777" w:rsidTr="00757CF6">
        <w:tc>
          <w:tcPr>
            <w:tcW w:w="5228" w:type="dxa"/>
            <w:tcBorders>
              <w:top w:val="nil"/>
              <w:left w:val="nil"/>
              <w:bottom w:val="nil"/>
              <w:right w:val="nil"/>
            </w:tcBorders>
          </w:tcPr>
          <w:p w14:paraId="175AB7A8" w14:textId="40D1363A" w:rsidR="00757CF6" w:rsidRPr="00D26682" w:rsidRDefault="00757CF6" w:rsidP="000C4752">
            <w:pPr>
              <w:pStyle w:val="ListParagraph"/>
              <w:numPr>
                <w:ilvl w:val="0"/>
                <w:numId w:val="1"/>
              </w:numPr>
              <w:rPr>
                <w:sz w:val="24"/>
                <w:szCs w:val="24"/>
              </w:rPr>
            </w:pPr>
            <w:r w:rsidRPr="00D26682">
              <w:rPr>
                <w:sz w:val="24"/>
                <w:szCs w:val="24"/>
              </w:rPr>
              <w:t>User role List</w:t>
            </w:r>
          </w:p>
        </w:tc>
        <w:tc>
          <w:tcPr>
            <w:tcW w:w="5228" w:type="dxa"/>
            <w:tcBorders>
              <w:top w:val="nil"/>
              <w:left w:val="nil"/>
              <w:bottom w:val="nil"/>
              <w:right w:val="nil"/>
            </w:tcBorders>
            <w:shd w:val="clear" w:color="auto" w:fill="auto"/>
          </w:tcPr>
          <w:p w14:paraId="0E446C72" w14:textId="0B6D2A69" w:rsidR="00757CF6" w:rsidRPr="00D26682" w:rsidRDefault="00757CF6" w:rsidP="000C4752">
            <w:pPr>
              <w:pStyle w:val="ListParagraph"/>
              <w:numPr>
                <w:ilvl w:val="0"/>
                <w:numId w:val="1"/>
              </w:numPr>
              <w:rPr>
                <w:sz w:val="24"/>
                <w:szCs w:val="24"/>
              </w:rPr>
            </w:pPr>
            <w:r w:rsidRPr="00D26682">
              <w:rPr>
                <w:sz w:val="24"/>
                <w:szCs w:val="24"/>
              </w:rPr>
              <w:t>Shop Floor List</w:t>
            </w:r>
          </w:p>
        </w:tc>
      </w:tr>
    </w:tbl>
    <w:p w14:paraId="5BEF94BA" w14:textId="77777777" w:rsidR="00757CF6" w:rsidRDefault="00757CF6"/>
    <w:p w14:paraId="53450B8D" w14:textId="77777777" w:rsidR="00045F5E" w:rsidRDefault="0054759A">
      <w:r w:rsidRPr="0054759A">
        <w:rPr>
          <w:noProof/>
          <w:lang w:eastAsia="en-IN"/>
        </w:rPr>
        <w:drawing>
          <wp:inline distT="0" distB="0" distL="0" distR="0" wp14:anchorId="3A3860AB" wp14:editId="2C920504">
            <wp:extent cx="3257550" cy="2668546"/>
            <wp:effectExtent l="19050" t="19050" r="1905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1809" cy="2680227"/>
                    </a:xfrm>
                    <a:prstGeom prst="rect">
                      <a:avLst/>
                    </a:prstGeom>
                    <a:ln>
                      <a:solidFill>
                        <a:schemeClr val="tx1"/>
                      </a:solidFill>
                    </a:ln>
                  </pic:spPr>
                </pic:pic>
              </a:graphicData>
            </a:graphic>
          </wp:inline>
        </w:drawing>
      </w:r>
      <w:r w:rsidRPr="0054759A">
        <w:rPr>
          <w:noProof/>
          <w:lang w:eastAsia="en-IN"/>
        </w:rPr>
        <w:drawing>
          <wp:inline distT="0" distB="0" distL="0" distR="0" wp14:anchorId="3692920F" wp14:editId="45F4A1A9">
            <wp:extent cx="3258000" cy="2703066"/>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000" cy="2703066"/>
                    </a:xfrm>
                    <a:prstGeom prst="rect">
                      <a:avLst/>
                    </a:prstGeom>
                    <a:ln>
                      <a:solidFill>
                        <a:schemeClr val="tx1"/>
                      </a:solidFill>
                    </a:ln>
                  </pic:spPr>
                </pic:pic>
              </a:graphicData>
            </a:graphic>
          </wp:inline>
        </w:drawing>
      </w:r>
    </w:p>
    <w:p w14:paraId="69B8A4BC" w14:textId="77777777" w:rsidR="00045F5E" w:rsidRPr="00D26682" w:rsidRDefault="00045F5E" w:rsidP="000C4752">
      <w:pPr>
        <w:pStyle w:val="ListParagraph"/>
        <w:numPr>
          <w:ilvl w:val="0"/>
          <w:numId w:val="5"/>
        </w:numPr>
        <w:jc w:val="center"/>
        <w:rPr>
          <w:sz w:val="24"/>
          <w:szCs w:val="24"/>
        </w:rPr>
      </w:pPr>
      <w:r w:rsidRPr="00D26682">
        <w:rPr>
          <w:sz w:val="24"/>
          <w:szCs w:val="24"/>
        </w:rPr>
        <w:t>Line Master List</w:t>
      </w:r>
    </w:p>
    <w:p w14:paraId="33D9B431" w14:textId="77777777" w:rsidR="00AD527D" w:rsidRDefault="00045F5E" w:rsidP="00045F5E">
      <w:pPr>
        <w:pStyle w:val="ListParagraph"/>
        <w:jc w:val="center"/>
      </w:pPr>
      <w:r>
        <w:br/>
      </w:r>
      <w:r w:rsidRPr="00045F5E">
        <w:rPr>
          <w:noProof/>
          <w:lang w:eastAsia="en-IN"/>
        </w:rPr>
        <w:drawing>
          <wp:inline distT="0" distB="0" distL="0" distR="0" wp14:anchorId="6580F29B" wp14:editId="1EE814A1">
            <wp:extent cx="3280604" cy="2800350"/>
            <wp:effectExtent l="19050" t="19050" r="1524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4398" cy="2829197"/>
                    </a:xfrm>
                    <a:prstGeom prst="rect">
                      <a:avLst/>
                    </a:prstGeom>
                    <a:ln>
                      <a:solidFill>
                        <a:schemeClr val="tx1"/>
                      </a:solidFill>
                    </a:ln>
                  </pic:spPr>
                </pic:pic>
              </a:graphicData>
            </a:graphic>
          </wp:inline>
        </w:drawing>
      </w:r>
    </w:p>
    <w:p w14:paraId="41E29D6F" w14:textId="77777777" w:rsidR="00AD527D" w:rsidRPr="00ED2E9C" w:rsidRDefault="00AD527D" w:rsidP="00AD527D">
      <w:pPr>
        <w:pStyle w:val="ListParagraph"/>
        <w:numPr>
          <w:ilvl w:val="0"/>
          <w:numId w:val="2"/>
        </w:numPr>
        <w:rPr>
          <w:b/>
        </w:rPr>
      </w:pPr>
      <w:r w:rsidRPr="00ED2E9C">
        <w:rPr>
          <w:b/>
        </w:rPr>
        <w:t>User role – Access Matrix</w:t>
      </w:r>
    </w:p>
    <w:p w14:paraId="2DBE78CD" w14:textId="77777777" w:rsidR="00AD527D" w:rsidRPr="00973295" w:rsidRDefault="00AD527D" w:rsidP="00AD527D">
      <w:pPr>
        <w:pStyle w:val="ListParagraph"/>
      </w:pPr>
      <w:r w:rsidRPr="00ED2E9C">
        <w:rPr>
          <w:noProof/>
          <w:lang w:eastAsia="en-IN"/>
        </w:rPr>
        <w:drawing>
          <wp:inline distT="0" distB="0" distL="0" distR="0" wp14:anchorId="7F2D2344" wp14:editId="2C5CF3F7">
            <wp:extent cx="6205847" cy="988827"/>
            <wp:effectExtent l="19050" t="19050" r="24130" b="20955"/>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22"/>
                    <a:stretch>
                      <a:fillRect/>
                    </a:stretch>
                  </pic:blipFill>
                  <pic:spPr>
                    <a:xfrm>
                      <a:off x="0" y="0"/>
                      <a:ext cx="6633097" cy="1056904"/>
                    </a:xfrm>
                    <a:prstGeom prst="rect">
                      <a:avLst/>
                    </a:prstGeom>
                    <a:ln>
                      <a:solidFill>
                        <a:schemeClr val="tx1"/>
                      </a:solidFill>
                    </a:ln>
                  </pic:spPr>
                </pic:pic>
              </a:graphicData>
            </a:graphic>
          </wp:inline>
        </w:drawing>
      </w:r>
    </w:p>
    <w:p w14:paraId="41921404" w14:textId="6D8C20F8" w:rsidR="0054759A" w:rsidRDefault="0054759A" w:rsidP="00045F5E">
      <w:pPr>
        <w:pStyle w:val="ListParagraph"/>
        <w:jc w:val="center"/>
      </w:pPr>
      <w:r>
        <w:br w:type="page"/>
      </w:r>
    </w:p>
    <w:p w14:paraId="15B3ED7D" w14:textId="77777777" w:rsidR="00AD527D" w:rsidRDefault="00AD527D" w:rsidP="00AD527D">
      <w:pPr>
        <w:pStyle w:val="Heading2"/>
        <w:ind w:left="1440"/>
      </w:pPr>
      <w:bookmarkStart w:id="8" w:name="_3.Shop_Floor_Maintenance"/>
      <w:bookmarkEnd w:id="8"/>
    </w:p>
    <w:p w14:paraId="5E4AA363" w14:textId="225CBD6D" w:rsidR="00045F5E" w:rsidRPr="00AD527D" w:rsidRDefault="00ED2E9C" w:rsidP="00AD527D">
      <w:pPr>
        <w:pStyle w:val="Heading2"/>
      </w:pPr>
      <w:bookmarkStart w:id="9" w:name="_Toc175215909"/>
      <w:r w:rsidRPr="00AD527D">
        <w:t>Shop Floor Maintenance</w:t>
      </w:r>
      <w:bookmarkEnd w:id="9"/>
    </w:p>
    <w:p w14:paraId="1D2058F8" w14:textId="77777777" w:rsidR="00D26682" w:rsidRPr="00D26682" w:rsidRDefault="00D26682" w:rsidP="00D26682">
      <w:pPr>
        <w:spacing w:before="100" w:beforeAutospacing="1" w:after="100" w:afterAutospacing="1" w:line="240" w:lineRule="auto"/>
        <w:rPr>
          <w:rFonts w:eastAsia="Times New Roman" w:cstheme="minorHAnsi"/>
          <w:sz w:val="24"/>
          <w:szCs w:val="24"/>
          <w:lang w:eastAsia="en-IN"/>
        </w:rPr>
      </w:pPr>
      <w:r w:rsidRPr="00D26682">
        <w:rPr>
          <w:rFonts w:eastAsia="Times New Roman" w:cstheme="minorHAnsi"/>
          <w:sz w:val="24"/>
          <w:szCs w:val="24"/>
          <w:lang w:eastAsia="en-IN"/>
        </w:rPr>
        <w:t>In this module, you can:</w:t>
      </w:r>
    </w:p>
    <w:p w14:paraId="7D01DAE3" w14:textId="0518CAAA" w:rsidR="00D26682" w:rsidRPr="00D26682" w:rsidRDefault="00ED2E9C" w:rsidP="000C4752">
      <w:pPr>
        <w:numPr>
          <w:ilvl w:val="0"/>
          <w:numId w:val="6"/>
        </w:numPr>
        <w:spacing w:before="100" w:beforeAutospacing="1" w:after="100" w:afterAutospacing="1" w:line="240" w:lineRule="auto"/>
        <w:rPr>
          <w:rFonts w:eastAsia="Times New Roman" w:cstheme="minorHAnsi"/>
          <w:sz w:val="24"/>
          <w:szCs w:val="24"/>
          <w:lang w:eastAsia="en-IN"/>
        </w:rPr>
      </w:pPr>
      <w:r>
        <w:rPr>
          <w:rFonts w:eastAsia="Times New Roman" w:cstheme="minorHAnsi"/>
          <w:b/>
          <w:bCs/>
          <w:sz w:val="24"/>
          <w:szCs w:val="24"/>
          <w:lang w:eastAsia="en-IN"/>
        </w:rPr>
        <w:t>Save</w:t>
      </w:r>
      <w:r w:rsidR="00D26682" w:rsidRPr="00D26682">
        <w:rPr>
          <w:rFonts w:eastAsia="Times New Roman" w:cstheme="minorHAnsi"/>
          <w:sz w:val="24"/>
          <w:szCs w:val="24"/>
          <w:lang w:eastAsia="en-IN"/>
        </w:rPr>
        <w:t>: Create new shop</w:t>
      </w:r>
      <w:r w:rsidR="00D26682">
        <w:rPr>
          <w:rFonts w:eastAsia="Times New Roman" w:cstheme="minorHAnsi"/>
          <w:sz w:val="24"/>
          <w:szCs w:val="24"/>
          <w:lang w:eastAsia="en-IN"/>
        </w:rPr>
        <w:t xml:space="preserve"> </w:t>
      </w:r>
      <w:r w:rsidR="00D26682" w:rsidRPr="00D26682">
        <w:rPr>
          <w:rFonts w:eastAsia="Times New Roman" w:cstheme="minorHAnsi"/>
          <w:sz w:val="24"/>
          <w:szCs w:val="24"/>
          <w:lang w:eastAsia="en-IN"/>
        </w:rPr>
        <w:t>floors with a unique name and code.</w:t>
      </w:r>
    </w:p>
    <w:p w14:paraId="4B372A87" w14:textId="0D7F0BC0" w:rsidR="00D26682" w:rsidRPr="00D26682" w:rsidRDefault="00D26682" w:rsidP="000C4752">
      <w:pPr>
        <w:numPr>
          <w:ilvl w:val="0"/>
          <w:numId w:val="6"/>
        </w:numPr>
        <w:spacing w:before="100" w:beforeAutospacing="1" w:after="100" w:afterAutospacing="1" w:line="240" w:lineRule="auto"/>
        <w:rPr>
          <w:rFonts w:eastAsia="Times New Roman" w:cstheme="minorHAnsi"/>
          <w:sz w:val="24"/>
          <w:szCs w:val="24"/>
          <w:lang w:eastAsia="en-IN"/>
        </w:rPr>
      </w:pPr>
      <w:r w:rsidRPr="00D26682">
        <w:rPr>
          <w:rFonts w:eastAsia="Times New Roman" w:cstheme="minorHAnsi"/>
          <w:b/>
          <w:bCs/>
          <w:sz w:val="24"/>
          <w:szCs w:val="24"/>
          <w:lang w:eastAsia="en-IN"/>
        </w:rPr>
        <w:t>Edit</w:t>
      </w:r>
      <w:r w:rsidRPr="00D26682">
        <w:rPr>
          <w:rFonts w:eastAsia="Times New Roman" w:cstheme="minorHAnsi"/>
          <w:sz w:val="24"/>
          <w:szCs w:val="24"/>
          <w:lang w:eastAsia="en-IN"/>
        </w:rPr>
        <w:t>: Modify existing shop</w:t>
      </w:r>
      <w:r>
        <w:rPr>
          <w:rFonts w:eastAsia="Times New Roman" w:cstheme="minorHAnsi"/>
          <w:sz w:val="24"/>
          <w:szCs w:val="24"/>
          <w:lang w:eastAsia="en-IN"/>
        </w:rPr>
        <w:t xml:space="preserve"> </w:t>
      </w:r>
      <w:r w:rsidRPr="00D26682">
        <w:rPr>
          <w:rFonts w:eastAsia="Times New Roman" w:cstheme="minorHAnsi"/>
          <w:sz w:val="24"/>
          <w:szCs w:val="24"/>
          <w:lang w:eastAsia="en-IN"/>
        </w:rPr>
        <w:t>floors.</w:t>
      </w:r>
    </w:p>
    <w:p w14:paraId="1E6764D2" w14:textId="0ACA0530" w:rsidR="00D26682" w:rsidRPr="00D26682" w:rsidRDefault="00D26682" w:rsidP="000C4752">
      <w:pPr>
        <w:numPr>
          <w:ilvl w:val="0"/>
          <w:numId w:val="6"/>
        </w:numPr>
        <w:spacing w:before="100" w:beforeAutospacing="1" w:after="100" w:afterAutospacing="1" w:line="240" w:lineRule="auto"/>
        <w:rPr>
          <w:rFonts w:eastAsia="Times New Roman" w:cstheme="minorHAnsi"/>
          <w:sz w:val="24"/>
          <w:szCs w:val="24"/>
          <w:lang w:eastAsia="en-IN"/>
        </w:rPr>
      </w:pPr>
      <w:r w:rsidRPr="00D26682">
        <w:rPr>
          <w:rFonts w:eastAsia="Times New Roman" w:cstheme="minorHAnsi"/>
          <w:b/>
          <w:bCs/>
          <w:sz w:val="24"/>
          <w:szCs w:val="24"/>
          <w:lang w:eastAsia="en-IN"/>
        </w:rPr>
        <w:t>Delete</w:t>
      </w:r>
      <w:r w:rsidRPr="00D26682">
        <w:rPr>
          <w:rFonts w:eastAsia="Times New Roman" w:cstheme="minorHAnsi"/>
          <w:sz w:val="24"/>
          <w:szCs w:val="24"/>
          <w:lang w:eastAsia="en-IN"/>
        </w:rPr>
        <w:t>: Remove shop</w:t>
      </w:r>
      <w:r>
        <w:rPr>
          <w:rFonts w:eastAsia="Times New Roman" w:cstheme="minorHAnsi"/>
          <w:sz w:val="24"/>
          <w:szCs w:val="24"/>
          <w:lang w:eastAsia="en-IN"/>
        </w:rPr>
        <w:t xml:space="preserve"> </w:t>
      </w:r>
      <w:r w:rsidRPr="00D26682">
        <w:rPr>
          <w:rFonts w:eastAsia="Times New Roman" w:cstheme="minorHAnsi"/>
          <w:sz w:val="24"/>
          <w:szCs w:val="24"/>
          <w:lang w:eastAsia="en-IN"/>
        </w:rPr>
        <w:t xml:space="preserve">floors, provided they are </w:t>
      </w:r>
      <w:r w:rsidRPr="00D26682">
        <w:rPr>
          <w:rFonts w:eastAsia="Times New Roman" w:cstheme="minorHAnsi"/>
          <w:b/>
          <w:sz w:val="24"/>
          <w:szCs w:val="24"/>
          <w:lang w:eastAsia="en-IN"/>
        </w:rPr>
        <w:t>not linked with any Line Master.</w:t>
      </w:r>
    </w:p>
    <w:p w14:paraId="79C1359B" w14:textId="77777777" w:rsidR="00D26682" w:rsidRDefault="00D26682" w:rsidP="00D26682">
      <w:pPr>
        <w:spacing w:before="100" w:beforeAutospacing="1" w:after="100" w:afterAutospacing="1" w:line="240" w:lineRule="auto"/>
        <w:ind w:left="360"/>
        <w:rPr>
          <w:rFonts w:eastAsia="Times New Roman" w:cstheme="minorHAnsi"/>
          <w:sz w:val="24"/>
          <w:szCs w:val="24"/>
          <w:lang w:eastAsia="en-IN"/>
        </w:rPr>
      </w:pPr>
      <w:r w:rsidRPr="00D26682">
        <w:rPr>
          <w:rFonts w:eastAsia="Times New Roman" w:cstheme="minorHAnsi"/>
          <w:sz w:val="24"/>
          <w:szCs w:val="24"/>
          <w:lang w:eastAsia="en-IN"/>
        </w:rPr>
        <w:t>Each shop floor must be associated with a Line Master and must have a unique shop floor name and shop floor code.</w:t>
      </w:r>
      <w:r w:rsidRPr="00D26682">
        <w:rPr>
          <w:rFonts w:eastAsia="Times New Roman" w:cstheme="minorHAnsi"/>
          <w:sz w:val="24"/>
          <w:szCs w:val="24"/>
          <w:lang w:eastAsia="en-IN"/>
        </w:rPr>
        <w:br/>
      </w:r>
    </w:p>
    <w:p w14:paraId="74175B8A" w14:textId="77777777" w:rsidR="00D26682" w:rsidRPr="00D26682" w:rsidRDefault="00D26682" w:rsidP="000C4752">
      <w:pPr>
        <w:pStyle w:val="ListParagraph"/>
        <w:numPr>
          <w:ilvl w:val="0"/>
          <w:numId w:val="7"/>
        </w:numPr>
        <w:spacing w:before="100" w:beforeAutospacing="1" w:after="100" w:afterAutospacing="1" w:line="240" w:lineRule="auto"/>
        <w:rPr>
          <w:rFonts w:eastAsia="Times New Roman" w:cstheme="minorHAnsi"/>
          <w:b/>
          <w:sz w:val="24"/>
          <w:szCs w:val="24"/>
          <w:lang w:eastAsia="en-IN"/>
        </w:rPr>
      </w:pPr>
      <w:r w:rsidRPr="00D26682">
        <w:rPr>
          <w:rFonts w:eastAsia="Times New Roman" w:cstheme="minorHAnsi"/>
          <w:b/>
          <w:sz w:val="24"/>
          <w:szCs w:val="24"/>
          <w:lang w:eastAsia="en-IN"/>
        </w:rPr>
        <w:t>View Shop Floor</w:t>
      </w:r>
    </w:p>
    <w:p w14:paraId="7F9395B7" w14:textId="1A3165B4" w:rsidR="00D26682" w:rsidRDefault="00D26682" w:rsidP="00D26682">
      <w:pPr>
        <w:pStyle w:val="ListParagraph"/>
        <w:spacing w:before="100" w:beforeAutospacing="1" w:after="100" w:afterAutospacing="1" w:line="240" w:lineRule="auto"/>
        <w:rPr>
          <w:rFonts w:eastAsia="Times New Roman" w:cstheme="minorHAnsi"/>
          <w:sz w:val="24"/>
          <w:szCs w:val="24"/>
          <w:lang w:eastAsia="en-IN"/>
        </w:rPr>
      </w:pPr>
      <w:r w:rsidRPr="00D26682">
        <w:rPr>
          <w:rFonts w:eastAsia="Times New Roman" w:cstheme="minorHAnsi"/>
          <w:sz w:val="24"/>
          <w:szCs w:val="24"/>
          <w:lang w:eastAsia="en-IN"/>
        </w:rPr>
        <w:br/>
      </w:r>
      <w:r w:rsidRPr="00D26682">
        <w:rPr>
          <w:rFonts w:eastAsia="Times New Roman"/>
          <w:noProof/>
          <w:lang w:eastAsia="en-IN"/>
        </w:rPr>
        <w:drawing>
          <wp:inline distT="0" distB="0" distL="0" distR="0" wp14:anchorId="7C73DDD4" wp14:editId="16393FBF">
            <wp:extent cx="6245860" cy="2666396"/>
            <wp:effectExtent l="19050" t="19050" r="2159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4565" cy="2678650"/>
                    </a:xfrm>
                    <a:prstGeom prst="rect">
                      <a:avLst/>
                    </a:prstGeom>
                    <a:ln>
                      <a:solidFill>
                        <a:schemeClr val="tx1"/>
                      </a:solidFill>
                    </a:ln>
                  </pic:spPr>
                </pic:pic>
              </a:graphicData>
            </a:graphic>
          </wp:inline>
        </w:drawing>
      </w:r>
    </w:p>
    <w:p w14:paraId="277F7811" w14:textId="78F0CD15" w:rsidR="00D26682" w:rsidRDefault="00D26682" w:rsidP="00D26682">
      <w:pPr>
        <w:spacing w:before="100" w:beforeAutospacing="1" w:after="100" w:afterAutospacing="1" w:line="240" w:lineRule="auto"/>
        <w:rPr>
          <w:rFonts w:eastAsia="Times New Roman" w:cstheme="minorHAnsi"/>
          <w:sz w:val="24"/>
          <w:szCs w:val="24"/>
          <w:lang w:eastAsia="en-IN"/>
        </w:rPr>
      </w:pPr>
    </w:p>
    <w:p w14:paraId="3339ED5B" w14:textId="45BAE0F0" w:rsidR="00D26682" w:rsidRPr="00D26682" w:rsidRDefault="00D26682" w:rsidP="000C4752">
      <w:pPr>
        <w:pStyle w:val="ListParagraph"/>
        <w:numPr>
          <w:ilvl w:val="0"/>
          <w:numId w:val="7"/>
        </w:numPr>
        <w:spacing w:before="100" w:beforeAutospacing="1" w:after="100" w:afterAutospacing="1" w:line="240" w:lineRule="auto"/>
        <w:rPr>
          <w:rFonts w:eastAsia="Times New Roman" w:cstheme="minorHAnsi"/>
          <w:b/>
          <w:sz w:val="24"/>
          <w:szCs w:val="24"/>
          <w:lang w:eastAsia="en-IN"/>
        </w:rPr>
      </w:pPr>
      <w:r w:rsidRPr="00D26682">
        <w:rPr>
          <w:rFonts w:eastAsia="Times New Roman" w:cstheme="minorHAnsi"/>
          <w:b/>
          <w:sz w:val="24"/>
          <w:szCs w:val="24"/>
          <w:lang w:eastAsia="en-IN"/>
        </w:rPr>
        <w:t>Edit Shop Floor (only on shop floor name)</w:t>
      </w:r>
    </w:p>
    <w:p w14:paraId="20D2E44C" w14:textId="77777777" w:rsidR="00D26682" w:rsidRPr="00D26682" w:rsidRDefault="00D26682" w:rsidP="00D26682">
      <w:pPr>
        <w:pStyle w:val="ListParagraph"/>
        <w:rPr>
          <w:rFonts w:eastAsia="Times New Roman" w:cstheme="minorHAnsi"/>
          <w:sz w:val="24"/>
          <w:szCs w:val="24"/>
          <w:lang w:eastAsia="en-IN"/>
        </w:rPr>
      </w:pPr>
    </w:p>
    <w:p w14:paraId="2130CBA3" w14:textId="5B4CFAAF" w:rsidR="00D26682" w:rsidRPr="00D26682" w:rsidRDefault="00D26682" w:rsidP="00D26682">
      <w:pPr>
        <w:pStyle w:val="ListParagraph"/>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br/>
      </w:r>
      <w:r w:rsidRPr="00D26682">
        <w:rPr>
          <w:rFonts w:eastAsia="Times New Roman" w:cstheme="minorHAnsi"/>
          <w:noProof/>
          <w:sz w:val="24"/>
          <w:szCs w:val="24"/>
          <w:lang w:eastAsia="en-IN"/>
        </w:rPr>
        <w:drawing>
          <wp:inline distT="0" distB="0" distL="0" distR="0" wp14:anchorId="17106C78" wp14:editId="646886F8">
            <wp:extent cx="3696216" cy="1467055"/>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6216" cy="1467055"/>
                    </a:xfrm>
                    <a:prstGeom prst="rect">
                      <a:avLst/>
                    </a:prstGeom>
                    <a:ln>
                      <a:solidFill>
                        <a:schemeClr val="tx1"/>
                      </a:solidFill>
                    </a:ln>
                  </pic:spPr>
                </pic:pic>
              </a:graphicData>
            </a:graphic>
          </wp:inline>
        </w:drawing>
      </w:r>
    </w:p>
    <w:p w14:paraId="5AA77550" w14:textId="1A4E96E1" w:rsidR="00D26682" w:rsidRDefault="00D26682" w:rsidP="00B91EE5"/>
    <w:p w14:paraId="53FEF9B3" w14:textId="77777777" w:rsidR="00D26682" w:rsidRDefault="00D26682">
      <w:r>
        <w:lastRenderedPageBreak/>
        <w:br w:type="page"/>
      </w:r>
    </w:p>
    <w:p w14:paraId="0268E5E8" w14:textId="17FDAE2B" w:rsidR="007346E7" w:rsidRPr="00AD527D" w:rsidRDefault="007346E7" w:rsidP="00AD527D">
      <w:pPr>
        <w:pStyle w:val="Heading2"/>
      </w:pPr>
      <w:bookmarkStart w:id="10" w:name="_4._Production_Line"/>
      <w:bookmarkStart w:id="11" w:name="_Toc175215910"/>
      <w:bookmarkEnd w:id="10"/>
      <w:r w:rsidRPr="00AD527D">
        <w:lastRenderedPageBreak/>
        <w:t xml:space="preserve">Production Line </w:t>
      </w:r>
      <w:r w:rsidR="00ED2E9C" w:rsidRPr="00AD527D">
        <w:t>Maintenance</w:t>
      </w:r>
      <w:bookmarkEnd w:id="11"/>
    </w:p>
    <w:p w14:paraId="15C807A6" w14:textId="77777777" w:rsidR="007346E7" w:rsidRPr="00D26682" w:rsidRDefault="007346E7" w:rsidP="007346E7">
      <w:pPr>
        <w:pStyle w:val="NormalWeb"/>
        <w:rPr>
          <w:rFonts w:asciiTheme="minorHAnsi" w:hAnsiTheme="minorHAnsi" w:cstheme="minorHAnsi"/>
        </w:rPr>
      </w:pPr>
      <w:r w:rsidRPr="00D26682">
        <w:rPr>
          <w:rFonts w:asciiTheme="minorHAnsi" w:hAnsiTheme="minorHAnsi" w:cstheme="minorHAnsi"/>
        </w:rPr>
        <w:t>In this module, you can:</w:t>
      </w:r>
    </w:p>
    <w:p w14:paraId="35DA3735" w14:textId="37E0D3E8" w:rsidR="007346E7" w:rsidRPr="00D26682" w:rsidRDefault="00ED2E9C" w:rsidP="000C4752">
      <w:pPr>
        <w:numPr>
          <w:ilvl w:val="0"/>
          <w:numId w:val="8"/>
        </w:numPr>
        <w:spacing w:before="100" w:beforeAutospacing="1" w:after="100" w:afterAutospacing="1" w:line="240" w:lineRule="auto"/>
        <w:rPr>
          <w:rFonts w:eastAsia="Times New Roman" w:cstheme="minorHAnsi"/>
          <w:sz w:val="24"/>
          <w:szCs w:val="24"/>
          <w:lang w:eastAsia="en-IN"/>
        </w:rPr>
      </w:pPr>
      <w:r>
        <w:rPr>
          <w:rFonts w:eastAsia="Times New Roman" w:cstheme="minorHAnsi"/>
          <w:b/>
          <w:bCs/>
          <w:sz w:val="24"/>
          <w:szCs w:val="24"/>
          <w:lang w:eastAsia="en-IN"/>
        </w:rPr>
        <w:t>Save</w:t>
      </w:r>
      <w:r w:rsidR="007346E7" w:rsidRPr="00D26682">
        <w:rPr>
          <w:rFonts w:eastAsia="Times New Roman" w:cstheme="minorHAnsi"/>
          <w:sz w:val="24"/>
          <w:szCs w:val="24"/>
          <w:lang w:eastAsia="en-IN"/>
        </w:rPr>
        <w:t xml:space="preserve">: Create </w:t>
      </w:r>
      <w:r w:rsidR="007346E7">
        <w:rPr>
          <w:rFonts w:eastAsia="Times New Roman" w:cstheme="minorHAnsi"/>
          <w:sz w:val="24"/>
          <w:szCs w:val="24"/>
          <w:lang w:eastAsia="en-IN"/>
        </w:rPr>
        <w:t>production</w:t>
      </w:r>
      <w:r w:rsidR="007346E7" w:rsidRPr="00D26682">
        <w:rPr>
          <w:rFonts w:eastAsia="Times New Roman" w:cstheme="minorHAnsi"/>
          <w:sz w:val="24"/>
          <w:szCs w:val="24"/>
          <w:lang w:eastAsia="en-IN"/>
        </w:rPr>
        <w:t xml:space="preserve"> lines under a shop</w:t>
      </w:r>
      <w:r w:rsidR="007346E7">
        <w:rPr>
          <w:rFonts w:eastAsia="Times New Roman" w:cstheme="minorHAnsi"/>
          <w:sz w:val="24"/>
          <w:szCs w:val="24"/>
          <w:lang w:eastAsia="en-IN"/>
        </w:rPr>
        <w:t xml:space="preserve"> </w:t>
      </w:r>
      <w:r w:rsidR="007346E7" w:rsidRPr="00D26682">
        <w:rPr>
          <w:rFonts w:eastAsia="Times New Roman" w:cstheme="minorHAnsi"/>
          <w:sz w:val="24"/>
          <w:szCs w:val="24"/>
          <w:lang w:eastAsia="en-IN"/>
        </w:rPr>
        <w:t>floor.</w:t>
      </w:r>
    </w:p>
    <w:p w14:paraId="0F84C62C" w14:textId="11947902" w:rsidR="007346E7" w:rsidRPr="00D26682" w:rsidRDefault="007346E7" w:rsidP="000C4752">
      <w:pPr>
        <w:numPr>
          <w:ilvl w:val="0"/>
          <w:numId w:val="8"/>
        </w:numPr>
        <w:spacing w:before="100" w:beforeAutospacing="1" w:after="100" w:afterAutospacing="1" w:line="240" w:lineRule="auto"/>
        <w:rPr>
          <w:rFonts w:eastAsia="Times New Roman" w:cstheme="minorHAnsi"/>
          <w:sz w:val="24"/>
          <w:szCs w:val="24"/>
          <w:lang w:eastAsia="en-IN"/>
        </w:rPr>
      </w:pPr>
      <w:r w:rsidRPr="00D26682">
        <w:rPr>
          <w:rFonts w:eastAsia="Times New Roman" w:cstheme="minorHAnsi"/>
          <w:b/>
          <w:bCs/>
          <w:sz w:val="24"/>
          <w:szCs w:val="24"/>
          <w:lang w:eastAsia="en-IN"/>
        </w:rPr>
        <w:t>Edit</w:t>
      </w:r>
      <w:r w:rsidRPr="00D26682">
        <w:rPr>
          <w:rFonts w:eastAsia="Times New Roman" w:cstheme="minorHAnsi"/>
          <w:sz w:val="24"/>
          <w:szCs w:val="24"/>
          <w:lang w:eastAsia="en-IN"/>
        </w:rPr>
        <w:t xml:space="preserve">: Modify existing </w:t>
      </w:r>
      <w:r>
        <w:rPr>
          <w:rFonts w:eastAsia="Times New Roman" w:cstheme="minorHAnsi"/>
          <w:sz w:val="24"/>
          <w:szCs w:val="24"/>
          <w:lang w:eastAsia="en-IN"/>
        </w:rPr>
        <w:t>production</w:t>
      </w:r>
      <w:r w:rsidRPr="00D26682">
        <w:rPr>
          <w:rFonts w:eastAsia="Times New Roman" w:cstheme="minorHAnsi"/>
          <w:sz w:val="24"/>
          <w:szCs w:val="24"/>
          <w:lang w:eastAsia="en-IN"/>
        </w:rPr>
        <w:t xml:space="preserve"> lines.</w:t>
      </w:r>
    </w:p>
    <w:p w14:paraId="73B33842" w14:textId="05CE9E30" w:rsidR="007346E7" w:rsidRPr="00D26682" w:rsidRDefault="007346E7" w:rsidP="000C4752">
      <w:pPr>
        <w:numPr>
          <w:ilvl w:val="0"/>
          <w:numId w:val="8"/>
        </w:numPr>
        <w:spacing w:before="100" w:beforeAutospacing="1" w:after="100" w:afterAutospacing="1" w:line="240" w:lineRule="auto"/>
        <w:rPr>
          <w:rFonts w:eastAsia="Times New Roman" w:cstheme="minorHAnsi"/>
          <w:sz w:val="24"/>
          <w:szCs w:val="24"/>
          <w:lang w:eastAsia="en-IN"/>
        </w:rPr>
      </w:pPr>
      <w:r w:rsidRPr="00D26682">
        <w:rPr>
          <w:rFonts w:eastAsia="Times New Roman" w:cstheme="minorHAnsi"/>
          <w:b/>
          <w:bCs/>
          <w:sz w:val="24"/>
          <w:szCs w:val="24"/>
          <w:lang w:eastAsia="en-IN"/>
        </w:rPr>
        <w:t>Delete</w:t>
      </w:r>
      <w:r w:rsidRPr="00D26682">
        <w:rPr>
          <w:rFonts w:eastAsia="Times New Roman" w:cstheme="minorHAnsi"/>
          <w:sz w:val="24"/>
          <w:szCs w:val="24"/>
          <w:lang w:eastAsia="en-IN"/>
        </w:rPr>
        <w:t xml:space="preserve">: Remove </w:t>
      </w:r>
      <w:r>
        <w:rPr>
          <w:rFonts w:eastAsia="Times New Roman" w:cstheme="minorHAnsi"/>
          <w:sz w:val="24"/>
          <w:szCs w:val="24"/>
          <w:lang w:eastAsia="en-IN"/>
        </w:rPr>
        <w:t>production</w:t>
      </w:r>
      <w:r w:rsidRPr="00D26682">
        <w:rPr>
          <w:rFonts w:eastAsia="Times New Roman" w:cstheme="minorHAnsi"/>
          <w:sz w:val="24"/>
          <w:szCs w:val="24"/>
          <w:lang w:eastAsia="en-IN"/>
        </w:rPr>
        <w:t xml:space="preserve"> lines only </w:t>
      </w:r>
      <w:r w:rsidRPr="00D26682">
        <w:rPr>
          <w:rFonts w:eastAsia="Times New Roman" w:cstheme="minorHAnsi"/>
          <w:b/>
          <w:sz w:val="24"/>
          <w:szCs w:val="24"/>
          <w:lang w:eastAsia="en-IN"/>
        </w:rPr>
        <w:t xml:space="preserve">if no job orders are planned on </w:t>
      </w:r>
      <w:r w:rsidRPr="007346E7">
        <w:rPr>
          <w:rFonts w:eastAsia="Times New Roman" w:cstheme="minorHAnsi"/>
          <w:b/>
          <w:sz w:val="24"/>
          <w:szCs w:val="24"/>
          <w:lang w:eastAsia="en-IN"/>
        </w:rPr>
        <w:t xml:space="preserve">that </w:t>
      </w:r>
      <w:r w:rsidRPr="007346E7">
        <w:rPr>
          <w:b/>
          <w:sz w:val="24"/>
          <w:szCs w:val="24"/>
        </w:rPr>
        <w:t>production line</w:t>
      </w:r>
      <w:r w:rsidRPr="00D26682">
        <w:rPr>
          <w:rFonts w:eastAsia="Times New Roman" w:cstheme="minorHAnsi"/>
          <w:b/>
          <w:sz w:val="24"/>
          <w:szCs w:val="24"/>
          <w:lang w:eastAsia="en-IN"/>
        </w:rPr>
        <w:t>.</w:t>
      </w:r>
    </w:p>
    <w:p w14:paraId="3D82379C" w14:textId="2A8D30EC" w:rsidR="007346E7" w:rsidRPr="00D26682" w:rsidRDefault="007346E7" w:rsidP="007346E7">
      <w:pPr>
        <w:spacing w:before="100" w:beforeAutospacing="1" w:after="100" w:afterAutospacing="1" w:line="240" w:lineRule="auto"/>
        <w:rPr>
          <w:rFonts w:eastAsia="Times New Roman" w:cstheme="minorHAnsi"/>
          <w:sz w:val="24"/>
          <w:szCs w:val="24"/>
          <w:lang w:eastAsia="en-IN"/>
        </w:rPr>
      </w:pPr>
      <w:r w:rsidRPr="00D26682">
        <w:rPr>
          <w:rFonts w:eastAsia="Times New Roman" w:cstheme="minorHAnsi"/>
          <w:sz w:val="24"/>
          <w:szCs w:val="24"/>
          <w:lang w:eastAsia="en-IN"/>
        </w:rPr>
        <w:t xml:space="preserve">Additionally, you can specify details for each </w:t>
      </w:r>
      <w:r>
        <w:rPr>
          <w:rFonts w:eastAsia="Times New Roman" w:cstheme="minorHAnsi"/>
          <w:sz w:val="24"/>
          <w:szCs w:val="24"/>
          <w:lang w:eastAsia="en-IN"/>
        </w:rPr>
        <w:t>production line, including the item family</w:t>
      </w:r>
      <w:r w:rsidRPr="00D26682">
        <w:rPr>
          <w:rFonts w:eastAsia="Times New Roman" w:cstheme="minorHAnsi"/>
          <w:sz w:val="24"/>
          <w:szCs w:val="24"/>
          <w:lang w:eastAsia="en-IN"/>
        </w:rPr>
        <w:t xml:space="preserve"> that can be used, units per hour, and the setup time required.</w:t>
      </w:r>
    </w:p>
    <w:p w14:paraId="397AC348" w14:textId="383DB572" w:rsidR="007346E7" w:rsidRDefault="007346E7" w:rsidP="007346E7"/>
    <w:p w14:paraId="32669D99" w14:textId="1C7A267E" w:rsidR="007346E7" w:rsidRDefault="007346E7" w:rsidP="000C4752">
      <w:pPr>
        <w:pStyle w:val="ListParagraph"/>
        <w:numPr>
          <w:ilvl w:val="0"/>
          <w:numId w:val="9"/>
        </w:numPr>
        <w:rPr>
          <w:b/>
        </w:rPr>
      </w:pPr>
      <w:r>
        <w:rPr>
          <w:b/>
        </w:rPr>
        <w:t xml:space="preserve">Add &amp; </w:t>
      </w:r>
      <w:r w:rsidRPr="007346E7">
        <w:rPr>
          <w:b/>
        </w:rPr>
        <w:t>View Table</w:t>
      </w:r>
    </w:p>
    <w:p w14:paraId="1D83CF11" w14:textId="77777777" w:rsidR="007346E7" w:rsidRDefault="007346E7" w:rsidP="007346E7">
      <w:pPr>
        <w:jc w:val="both"/>
        <w:rPr>
          <w:b/>
        </w:rPr>
      </w:pPr>
      <w:r w:rsidRPr="007346E7">
        <w:rPr>
          <w:b/>
          <w:noProof/>
          <w:lang w:eastAsia="en-IN"/>
        </w:rPr>
        <w:drawing>
          <wp:inline distT="0" distB="0" distL="0" distR="0" wp14:anchorId="45AAE21C" wp14:editId="521A3C81">
            <wp:extent cx="6645910" cy="2665095"/>
            <wp:effectExtent l="19050" t="19050" r="2159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665095"/>
                    </a:xfrm>
                    <a:prstGeom prst="rect">
                      <a:avLst/>
                    </a:prstGeom>
                    <a:ln>
                      <a:solidFill>
                        <a:schemeClr val="tx1"/>
                      </a:solidFill>
                    </a:ln>
                  </pic:spPr>
                </pic:pic>
              </a:graphicData>
            </a:graphic>
          </wp:inline>
        </w:drawing>
      </w:r>
    </w:p>
    <w:p w14:paraId="2EB0617D" w14:textId="77777777" w:rsidR="007346E7" w:rsidRDefault="007346E7" w:rsidP="007346E7">
      <w:pPr>
        <w:jc w:val="both"/>
        <w:rPr>
          <w:b/>
        </w:rPr>
      </w:pPr>
    </w:p>
    <w:p w14:paraId="4467DBE7" w14:textId="77777777" w:rsidR="007346E7" w:rsidRDefault="007346E7" w:rsidP="000C4752">
      <w:pPr>
        <w:pStyle w:val="ListParagraph"/>
        <w:numPr>
          <w:ilvl w:val="0"/>
          <w:numId w:val="9"/>
        </w:numPr>
        <w:rPr>
          <w:b/>
        </w:rPr>
      </w:pPr>
      <w:r>
        <w:rPr>
          <w:b/>
        </w:rPr>
        <w:t>Edit Production Line</w:t>
      </w:r>
    </w:p>
    <w:p w14:paraId="6ECAC93A" w14:textId="62C54152" w:rsidR="007346E7" w:rsidRPr="007346E7" w:rsidRDefault="007346E7" w:rsidP="007346E7">
      <w:pPr>
        <w:pStyle w:val="ListParagraph"/>
        <w:rPr>
          <w:b/>
        </w:rPr>
      </w:pPr>
      <w:r>
        <w:rPr>
          <w:b/>
        </w:rPr>
        <w:br/>
      </w:r>
      <w:r w:rsidRPr="007346E7">
        <w:rPr>
          <w:b/>
          <w:noProof/>
          <w:lang w:eastAsia="en-IN"/>
        </w:rPr>
        <w:drawing>
          <wp:inline distT="0" distB="0" distL="0" distR="0" wp14:anchorId="08712E6B" wp14:editId="7E72384C">
            <wp:extent cx="6198235" cy="1132336"/>
            <wp:effectExtent l="19050" t="19050" r="1206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8376" cy="1157938"/>
                    </a:xfrm>
                    <a:prstGeom prst="rect">
                      <a:avLst/>
                    </a:prstGeom>
                    <a:ln>
                      <a:solidFill>
                        <a:schemeClr val="tx1"/>
                      </a:solidFill>
                    </a:ln>
                  </pic:spPr>
                </pic:pic>
              </a:graphicData>
            </a:graphic>
          </wp:inline>
        </w:drawing>
      </w:r>
      <w:r w:rsidRPr="007346E7">
        <w:rPr>
          <w:b/>
        </w:rPr>
        <w:br/>
      </w:r>
    </w:p>
    <w:p w14:paraId="3C1656C1" w14:textId="200641EE" w:rsidR="007346E7" w:rsidRDefault="007346E7" w:rsidP="007346E7">
      <w:pPr>
        <w:jc w:val="both"/>
        <w:rPr>
          <w:b/>
        </w:rPr>
      </w:pPr>
    </w:p>
    <w:p w14:paraId="2B1C1CCE" w14:textId="77777777" w:rsidR="007346E7" w:rsidRDefault="007346E7">
      <w:pPr>
        <w:rPr>
          <w:b/>
        </w:rPr>
      </w:pPr>
      <w:r>
        <w:rPr>
          <w:b/>
        </w:rPr>
        <w:br w:type="page"/>
      </w:r>
    </w:p>
    <w:p w14:paraId="6305443A" w14:textId="336FDC84" w:rsidR="007346E7" w:rsidRPr="002824BA" w:rsidRDefault="00305A71" w:rsidP="002824BA">
      <w:pPr>
        <w:pStyle w:val="Heading2"/>
      </w:pPr>
      <w:bookmarkStart w:id="12" w:name="_5._Reason_code"/>
      <w:bookmarkStart w:id="13" w:name="_Toc175215911"/>
      <w:bookmarkEnd w:id="12"/>
      <w:r w:rsidRPr="002824BA">
        <w:lastRenderedPageBreak/>
        <w:t>Reason code</w:t>
      </w:r>
      <w:bookmarkEnd w:id="13"/>
      <w:r w:rsidR="007346E7" w:rsidRPr="002824BA">
        <w:t xml:space="preserve"> </w:t>
      </w:r>
    </w:p>
    <w:p w14:paraId="3DCA96C1" w14:textId="7055B355" w:rsidR="007346E7" w:rsidRDefault="007346E7" w:rsidP="007346E7">
      <w:pPr>
        <w:jc w:val="both"/>
        <w:rPr>
          <w:b/>
        </w:rPr>
      </w:pPr>
    </w:p>
    <w:p w14:paraId="2F24F09A" w14:textId="77777777" w:rsidR="00305A71" w:rsidRPr="00305A71" w:rsidRDefault="00305A71" w:rsidP="00305A71">
      <w:pPr>
        <w:spacing w:before="100" w:beforeAutospacing="1" w:after="100" w:afterAutospacing="1" w:line="240" w:lineRule="auto"/>
        <w:rPr>
          <w:rFonts w:eastAsia="Times New Roman" w:cstheme="minorHAnsi"/>
          <w:sz w:val="24"/>
          <w:szCs w:val="24"/>
          <w:lang w:eastAsia="en-IN"/>
        </w:rPr>
      </w:pPr>
      <w:r w:rsidRPr="00305A71">
        <w:rPr>
          <w:rFonts w:eastAsia="Times New Roman" w:cstheme="minorHAnsi"/>
          <w:sz w:val="24"/>
          <w:szCs w:val="24"/>
          <w:lang w:eastAsia="en-IN"/>
        </w:rPr>
        <w:t>In this module, you can:</w:t>
      </w:r>
    </w:p>
    <w:p w14:paraId="372F146B" w14:textId="1934C7A8" w:rsidR="00305A71" w:rsidRPr="00305A71" w:rsidRDefault="00ED2E9C" w:rsidP="000C4752">
      <w:pPr>
        <w:numPr>
          <w:ilvl w:val="0"/>
          <w:numId w:val="10"/>
        </w:numPr>
        <w:spacing w:before="100" w:beforeAutospacing="1" w:after="100" w:afterAutospacing="1" w:line="240" w:lineRule="auto"/>
        <w:rPr>
          <w:rFonts w:eastAsia="Times New Roman" w:cstheme="minorHAnsi"/>
          <w:sz w:val="24"/>
          <w:szCs w:val="24"/>
          <w:lang w:eastAsia="en-IN"/>
        </w:rPr>
      </w:pPr>
      <w:r>
        <w:rPr>
          <w:rFonts w:eastAsia="Times New Roman" w:cstheme="minorHAnsi"/>
          <w:b/>
          <w:bCs/>
          <w:sz w:val="24"/>
          <w:szCs w:val="24"/>
          <w:lang w:eastAsia="en-IN"/>
        </w:rPr>
        <w:t>Save</w:t>
      </w:r>
      <w:r w:rsidR="00305A71" w:rsidRPr="00305A71">
        <w:rPr>
          <w:rFonts w:eastAsia="Times New Roman" w:cstheme="minorHAnsi"/>
          <w:sz w:val="24"/>
          <w:szCs w:val="24"/>
          <w:lang w:eastAsia="en-IN"/>
        </w:rPr>
        <w:t>: Create new reason codes.</w:t>
      </w:r>
    </w:p>
    <w:p w14:paraId="242F29DC" w14:textId="77777777" w:rsidR="00305A71" w:rsidRPr="00305A71" w:rsidRDefault="00305A71" w:rsidP="000C4752">
      <w:pPr>
        <w:numPr>
          <w:ilvl w:val="0"/>
          <w:numId w:val="10"/>
        </w:numPr>
        <w:spacing w:before="100" w:beforeAutospacing="1" w:after="100" w:afterAutospacing="1" w:line="240" w:lineRule="auto"/>
        <w:rPr>
          <w:rFonts w:eastAsia="Times New Roman" w:cstheme="minorHAnsi"/>
          <w:sz w:val="24"/>
          <w:szCs w:val="24"/>
          <w:lang w:eastAsia="en-IN"/>
        </w:rPr>
      </w:pPr>
      <w:r w:rsidRPr="00305A71">
        <w:rPr>
          <w:rFonts w:eastAsia="Times New Roman" w:cstheme="minorHAnsi"/>
          <w:b/>
          <w:bCs/>
          <w:sz w:val="24"/>
          <w:szCs w:val="24"/>
          <w:lang w:eastAsia="en-IN"/>
        </w:rPr>
        <w:t>Edit</w:t>
      </w:r>
      <w:r w:rsidRPr="00305A71">
        <w:rPr>
          <w:rFonts w:eastAsia="Times New Roman" w:cstheme="minorHAnsi"/>
          <w:sz w:val="24"/>
          <w:szCs w:val="24"/>
          <w:lang w:eastAsia="en-IN"/>
        </w:rPr>
        <w:t>: Modify existing reason codes.</w:t>
      </w:r>
    </w:p>
    <w:p w14:paraId="4065A05C" w14:textId="77777777" w:rsidR="00305A71" w:rsidRPr="00305A71" w:rsidRDefault="00305A71" w:rsidP="000C4752">
      <w:pPr>
        <w:numPr>
          <w:ilvl w:val="0"/>
          <w:numId w:val="10"/>
        </w:numPr>
        <w:spacing w:before="100" w:beforeAutospacing="1" w:after="100" w:afterAutospacing="1" w:line="240" w:lineRule="auto"/>
        <w:rPr>
          <w:rFonts w:eastAsia="Times New Roman" w:cstheme="minorHAnsi"/>
          <w:sz w:val="24"/>
          <w:szCs w:val="24"/>
          <w:lang w:eastAsia="en-IN"/>
        </w:rPr>
      </w:pPr>
      <w:r w:rsidRPr="00305A71">
        <w:rPr>
          <w:rFonts w:eastAsia="Times New Roman" w:cstheme="minorHAnsi"/>
          <w:b/>
          <w:bCs/>
          <w:sz w:val="24"/>
          <w:szCs w:val="24"/>
          <w:lang w:eastAsia="en-IN"/>
        </w:rPr>
        <w:t>Delete</w:t>
      </w:r>
      <w:r w:rsidRPr="00305A71">
        <w:rPr>
          <w:rFonts w:eastAsia="Times New Roman" w:cstheme="minorHAnsi"/>
          <w:sz w:val="24"/>
          <w:szCs w:val="24"/>
          <w:lang w:eastAsia="en-IN"/>
        </w:rPr>
        <w:t>: Remove reason codes only if they are not in use.</w:t>
      </w:r>
    </w:p>
    <w:p w14:paraId="012B238D" w14:textId="77777777" w:rsidR="00305A71" w:rsidRDefault="00305A71" w:rsidP="00305A71">
      <w:pPr>
        <w:spacing w:before="100" w:beforeAutospacing="1" w:after="100" w:afterAutospacing="1" w:line="240" w:lineRule="auto"/>
        <w:rPr>
          <w:rFonts w:eastAsia="Times New Roman" w:cstheme="minorHAnsi"/>
          <w:sz w:val="24"/>
          <w:szCs w:val="24"/>
          <w:lang w:eastAsia="en-IN"/>
        </w:rPr>
      </w:pPr>
      <w:r w:rsidRPr="00305A71">
        <w:rPr>
          <w:rFonts w:eastAsia="Times New Roman" w:cstheme="minorHAnsi"/>
          <w:sz w:val="24"/>
          <w:szCs w:val="24"/>
          <w:lang w:eastAsia="en-IN"/>
        </w:rPr>
        <w:t>Additionally, you can specify details for each reason code, including</w:t>
      </w:r>
      <w:r>
        <w:rPr>
          <w:rFonts w:eastAsia="Times New Roman" w:cstheme="minorHAnsi"/>
          <w:sz w:val="24"/>
          <w:szCs w:val="24"/>
          <w:lang w:eastAsia="en-IN"/>
        </w:rPr>
        <w:t xml:space="preserve"> its type for generic use in multiple</w:t>
      </w:r>
      <w:r w:rsidRPr="00305A71">
        <w:rPr>
          <w:rFonts w:eastAsia="Times New Roman" w:cstheme="minorHAnsi"/>
          <w:sz w:val="24"/>
          <w:szCs w:val="24"/>
          <w:lang w:eastAsia="en-IN"/>
        </w:rPr>
        <w:t xml:space="preserve"> modules and a description.</w:t>
      </w:r>
      <w:r>
        <w:rPr>
          <w:rFonts w:eastAsia="Times New Roman" w:cstheme="minorHAnsi"/>
          <w:sz w:val="24"/>
          <w:szCs w:val="24"/>
          <w:lang w:eastAsia="en-IN"/>
        </w:rPr>
        <w:br/>
      </w:r>
    </w:p>
    <w:p w14:paraId="111D5CDC" w14:textId="77777777" w:rsidR="00305A71" w:rsidRPr="00305A71" w:rsidRDefault="00305A71" w:rsidP="000C4752">
      <w:pPr>
        <w:pStyle w:val="ListParagraph"/>
        <w:numPr>
          <w:ilvl w:val="0"/>
          <w:numId w:val="9"/>
        </w:numPr>
        <w:rPr>
          <w:b/>
        </w:rPr>
      </w:pPr>
      <w:r w:rsidRPr="00305A71">
        <w:rPr>
          <w:b/>
        </w:rPr>
        <w:t>Add &amp; View Table</w:t>
      </w:r>
    </w:p>
    <w:p w14:paraId="15C5AF2F" w14:textId="6596BDE8" w:rsidR="00305A71" w:rsidRDefault="00305A71" w:rsidP="00305A71">
      <w:p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br/>
      </w:r>
      <w:r w:rsidRPr="00305A71">
        <w:rPr>
          <w:rFonts w:eastAsia="Times New Roman" w:cstheme="minorHAnsi"/>
          <w:noProof/>
          <w:sz w:val="24"/>
          <w:szCs w:val="24"/>
          <w:lang w:eastAsia="en-IN"/>
        </w:rPr>
        <w:drawing>
          <wp:inline distT="0" distB="0" distL="0" distR="0" wp14:anchorId="7247E041" wp14:editId="2BBC4897">
            <wp:extent cx="6645910" cy="2588895"/>
            <wp:effectExtent l="19050" t="19050" r="2159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588895"/>
                    </a:xfrm>
                    <a:prstGeom prst="rect">
                      <a:avLst/>
                    </a:prstGeom>
                    <a:ln>
                      <a:solidFill>
                        <a:schemeClr val="tx1"/>
                      </a:solidFill>
                    </a:ln>
                  </pic:spPr>
                </pic:pic>
              </a:graphicData>
            </a:graphic>
          </wp:inline>
        </w:drawing>
      </w:r>
    </w:p>
    <w:p w14:paraId="630066BD" w14:textId="42792D29" w:rsidR="00305A71" w:rsidRDefault="00305A71" w:rsidP="00305A71">
      <w:pPr>
        <w:spacing w:before="100" w:beforeAutospacing="1" w:after="100" w:afterAutospacing="1" w:line="240" w:lineRule="auto"/>
        <w:rPr>
          <w:rFonts w:eastAsia="Times New Roman" w:cstheme="minorHAnsi"/>
          <w:sz w:val="24"/>
          <w:szCs w:val="24"/>
          <w:lang w:eastAsia="en-IN"/>
        </w:rPr>
      </w:pPr>
    </w:p>
    <w:p w14:paraId="3DC64DFE" w14:textId="7F652CA3" w:rsidR="00305A71" w:rsidRPr="00305A71" w:rsidRDefault="00305A71" w:rsidP="000C4752">
      <w:pPr>
        <w:pStyle w:val="ListParagraph"/>
        <w:numPr>
          <w:ilvl w:val="0"/>
          <w:numId w:val="9"/>
        </w:numPr>
        <w:spacing w:before="100" w:beforeAutospacing="1" w:after="100" w:afterAutospacing="1" w:line="240" w:lineRule="auto"/>
        <w:rPr>
          <w:rFonts w:eastAsia="Times New Roman" w:cstheme="minorHAnsi"/>
          <w:b/>
          <w:sz w:val="24"/>
          <w:szCs w:val="24"/>
          <w:lang w:eastAsia="en-IN"/>
        </w:rPr>
      </w:pPr>
      <w:r w:rsidRPr="00305A71">
        <w:rPr>
          <w:rFonts w:eastAsia="Times New Roman" w:cstheme="minorHAnsi"/>
          <w:b/>
          <w:sz w:val="24"/>
          <w:szCs w:val="24"/>
          <w:lang w:eastAsia="en-IN"/>
        </w:rPr>
        <w:t>Edit</w:t>
      </w:r>
      <w:r w:rsidRPr="00305A71">
        <w:rPr>
          <w:rFonts w:eastAsia="Times New Roman" w:cstheme="minorHAnsi"/>
          <w:b/>
          <w:sz w:val="24"/>
          <w:szCs w:val="24"/>
          <w:lang w:eastAsia="en-IN"/>
        </w:rPr>
        <w:br/>
      </w:r>
    </w:p>
    <w:p w14:paraId="676E76FA" w14:textId="1F0EB66A" w:rsidR="00305A71" w:rsidRPr="00305A71" w:rsidRDefault="00305A71" w:rsidP="00305A71">
      <w:pPr>
        <w:spacing w:before="100" w:beforeAutospacing="1" w:after="100" w:afterAutospacing="1" w:line="240" w:lineRule="auto"/>
        <w:rPr>
          <w:rFonts w:eastAsia="Times New Roman" w:cstheme="minorHAnsi"/>
          <w:sz w:val="24"/>
          <w:szCs w:val="24"/>
          <w:lang w:eastAsia="en-IN"/>
        </w:rPr>
      </w:pPr>
      <w:r w:rsidRPr="00305A71">
        <w:rPr>
          <w:rFonts w:eastAsia="Times New Roman" w:cstheme="minorHAnsi"/>
          <w:noProof/>
          <w:sz w:val="24"/>
          <w:szCs w:val="24"/>
          <w:lang w:eastAsia="en-IN"/>
        </w:rPr>
        <w:drawing>
          <wp:inline distT="0" distB="0" distL="0" distR="0" wp14:anchorId="1278D674" wp14:editId="3A75DDF5">
            <wp:extent cx="3705742" cy="1276528"/>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5742" cy="1276528"/>
                    </a:xfrm>
                    <a:prstGeom prst="rect">
                      <a:avLst/>
                    </a:prstGeom>
                    <a:ln>
                      <a:solidFill>
                        <a:schemeClr val="tx1"/>
                      </a:solidFill>
                    </a:ln>
                  </pic:spPr>
                </pic:pic>
              </a:graphicData>
            </a:graphic>
          </wp:inline>
        </w:drawing>
      </w:r>
    </w:p>
    <w:p w14:paraId="22CDA4D7" w14:textId="06149148" w:rsidR="00305A71" w:rsidRDefault="00305A71" w:rsidP="007346E7">
      <w:pPr>
        <w:jc w:val="both"/>
        <w:rPr>
          <w:b/>
        </w:rPr>
      </w:pPr>
    </w:p>
    <w:p w14:paraId="5E163DD0" w14:textId="77777777" w:rsidR="00305A71" w:rsidRDefault="00305A71">
      <w:pPr>
        <w:rPr>
          <w:b/>
        </w:rPr>
      </w:pPr>
      <w:r>
        <w:rPr>
          <w:b/>
        </w:rPr>
        <w:br w:type="page"/>
      </w:r>
    </w:p>
    <w:p w14:paraId="73C4FDAC" w14:textId="0A468427" w:rsidR="00305A71" w:rsidRPr="008C72BB" w:rsidRDefault="00305A71" w:rsidP="002824BA">
      <w:pPr>
        <w:pStyle w:val="Heading2"/>
        <w:rPr>
          <w:rFonts w:asciiTheme="minorHAnsi" w:hAnsiTheme="minorHAnsi" w:cstheme="minorHAnsi"/>
          <w:i/>
          <w:sz w:val="28"/>
          <w:szCs w:val="28"/>
        </w:rPr>
      </w:pPr>
      <w:bookmarkStart w:id="14" w:name="_6._Machine_Maintenance"/>
      <w:bookmarkStart w:id="15" w:name="_Toc175215912"/>
      <w:bookmarkEnd w:id="14"/>
      <w:r w:rsidRPr="002824BA">
        <w:lastRenderedPageBreak/>
        <w:t xml:space="preserve">Machine </w:t>
      </w:r>
      <w:r w:rsidR="00ED2E9C" w:rsidRPr="002824BA">
        <w:t>Maintenance</w:t>
      </w:r>
      <w:bookmarkEnd w:id="15"/>
      <w:r w:rsidRPr="002824BA">
        <w:br/>
      </w:r>
    </w:p>
    <w:p w14:paraId="4A851B31" w14:textId="77777777" w:rsidR="00305A71" w:rsidRPr="00305A71" w:rsidRDefault="00305A71" w:rsidP="00305A71">
      <w:pPr>
        <w:spacing w:before="100" w:beforeAutospacing="1" w:after="100" w:afterAutospacing="1" w:line="240" w:lineRule="auto"/>
        <w:rPr>
          <w:rFonts w:eastAsia="Times New Roman" w:cstheme="minorHAnsi"/>
          <w:sz w:val="24"/>
          <w:szCs w:val="24"/>
          <w:lang w:eastAsia="en-IN"/>
        </w:rPr>
      </w:pPr>
      <w:r w:rsidRPr="00305A71">
        <w:rPr>
          <w:rFonts w:eastAsia="Times New Roman" w:cstheme="minorHAnsi"/>
          <w:sz w:val="24"/>
          <w:szCs w:val="24"/>
          <w:lang w:eastAsia="en-IN"/>
        </w:rPr>
        <w:t>In this module, you can:</w:t>
      </w:r>
    </w:p>
    <w:p w14:paraId="6F70F7CC" w14:textId="4878BF3F" w:rsidR="00305A71" w:rsidRPr="00305A71" w:rsidRDefault="00ED2E9C" w:rsidP="000C4752">
      <w:pPr>
        <w:numPr>
          <w:ilvl w:val="0"/>
          <w:numId w:val="11"/>
        </w:numPr>
        <w:spacing w:before="100" w:beforeAutospacing="1" w:after="100" w:afterAutospacing="1" w:line="240" w:lineRule="auto"/>
        <w:rPr>
          <w:rFonts w:eastAsia="Times New Roman" w:cstheme="minorHAnsi"/>
          <w:sz w:val="24"/>
          <w:szCs w:val="24"/>
          <w:lang w:eastAsia="en-IN"/>
        </w:rPr>
      </w:pPr>
      <w:r>
        <w:rPr>
          <w:rFonts w:eastAsia="Times New Roman" w:cstheme="minorHAnsi"/>
          <w:bCs/>
          <w:sz w:val="24"/>
          <w:szCs w:val="24"/>
          <w:lang w:eastAsia="en-IN"/>
        </w:rPr>
        <w:t>Save</w:t>
      </w:r>
      <w:r w:rsidR="00305A71" w:rsidRPr="00305A71">
        <w:rPr>
          <w:rFonts w:eastAsia="Times New Roman" w:cstheme="minorHAnsi"/>
          <w:sz w:val="24"/>
          <w:szCs w:val="24"/>
          <w:lang w:eastAsia="en-IN"/>
        </w:rPr>
        <w:t>: Create new machines for operations.</w:t>
      </w:r>
    </w:p>
    <w:p w14:paraId="5BDF3482" w14:textId="77777777" w:rsidR="00305A71" w:rsidRPr="00305A71" w:rsidRDefault="00305A71" w:rsidP="000C4752">
      <w:pPr>
        <w:numPr>
          <w:ilvl w:val="0"/>
          <w:numId w:val="11"/>
        </w:numPr>
        <w:spacing w:before="100" w:beforeAutospacing="1" w:after="100" w:afterAutospacing="1" w:line="240" w:lineRule="auto"/>
        <w:rPr>
          <w:rFonts w:eastAsia="Times New Roman" w:cstheme="minorHAnsi"/>
          <w:sz w:val="24"/>
          <w:szCs w:val="24"/>
          <w:lang w:eastAsia="en-IN"/>
        </w:rPr>
      </w:pPr>
      <w:r w:rsidRPr="00305A71">
        <w:rPr>
          <w:rFonts w:eastAsia="Times New Roman" w:cstheme="minorHAnsi"/>
          <w:bCs/>
          <w:sz w:val="24"/>
          <w:szCs w:val="24"/>
          <w:lang w:eastAsia="en-IN"/>
        </w:rPr>
        <w:t>Edit</w:t>
      </w:r>
      <w:r w:rsidRPr="00305A71">
        <w:rPr>
          <w:rFonts w:eastAsia="Times New Roman" w:cstheme="minorHAnsi"/>
          <w:sz w:val="24"/>
          <w:szCs w:val="24"/>
          <w:lang w:eastAsia="en-IN"/>
        </w:rPr>
        <w:t>: Modify existing machines.</w:t>
      </w:r>
    </w:p>
    <w:p w14:paraId="1CEE528B" w14:textId="77777777" w:rsidR="00305A71" w:rsidRPr="00305A71" w:rsidRDefault="00305A71" w:rsidP="000C4752">
      <w:pPr>
        <w:numPr>
          <w:ilvl w:val="0"/>
          <w:numId w:val="11"/>
        </w:numPr>
        <w:spacing w:before="100" w:beforeAutospacing="1" w:after="100" w:afterAutospacing="1" w:line="240" w:lineRule="auto"/>
        <w:rPr>
          <w:rFonts w:eastAsia="Times New Roman" w:cstheme="minorHAnsi"/>
          <w:sz w:val="24"/>
          <w:szCs w:val="24"/>
          <w:lang w:eastAsia="en-IN"/>
        </w:rPr>
      </w:pPr>
      <w:r w:rsidRPr="00305A71">
        <w:rPr>
          <w:rFonts w:eastAsia="Times New Roman" w:cstheme="minorHAnsi"/>
          <w:bCs/>
          <w:sz w:val="24"/>
          <w:szCs w:val="24"/>
          <w:lang w:eastAsia="en-IN"/>
        </w:rPr>
        <w:t>Delete</w:t>
      </w:r>
      <w:r w:rsidRPr="00305A71">
        <w:rPr>
          <w:rFonts w:eastAsia="Times New Roman" w:cstheme="minorHAnsi"/>
          <w:sz w:val="24"/>
          <w:szCs w:val="24"/>
          <w:lang w:eastAsia="en-IN"/>
        </w:rPr>
        <w:t>: Remove machines only if they are not in use.</w:t>
      </w:r>
    </w:p>
    <w:p w14:paraId="5132157B" w14:textId="12044A12" w:rsidR="00305A71" w:rsidRDefault="00305A71" w:rsidP="00305A71"/>
    <w:p w14:paraId="36846C67" w14:textId="3E964397" w:rsidR="00305A71" w:rsidRPr="008152D4" w:rsidRDefault="00ED2E9C" w:rsidP="000C4752">
      <w:pPr>
        <w:pStyle w:val="ListParagraph"/>
        <w:numPr>
          <w:ilvl w:val="0"/>
          <w:numId w:val="11"/>
        </w:numPr>
        <w:rPr>
          <w:b/>
        </w:rPr>
      </w:pPr>
      <w:r w:rsidRPr="008152D4">
        <w:rPr>
          <w:b/>
        </w:rPr>
        <w:t>Create new machine</w:t>
      </w:r>
      <w:r w:rsidR="00305A71" w:rsidRPr="008152D4">
        <w:rPr>
          <w:b/>
        </w:rPr>
        <w:t xml:space="preserve"> &amp; View table</w:t>
      </w:r>
      <w:r w:rsidR="00305A71" w:rsidRPr="008152D4">
        <w:rPr>
          <w:b/>
        </w:rPr>
        <w:br/>
      </w:r>
    </w:p>
    <w:p w14:paraId="3062DF78" w14:textId="5AEF2125" w:rsidR="00305A71" w:rsidRDefault="00305A71" w:rsidP="00305A71">
      <w:r w:rsidRPr="00305A71">
        <w:rPr>
          <w:noProof/>
          <w:lang w:eastAsia="en-IN"/>
        </w:rPr>
        <w:drawing>
          <wp:inline distT="0" distB="0" distL="0" distR="0" wp14:anchorId="571FD3B4" wp14:editId="565C9578">
            <wp:extent cx="6645910" cy="27838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783840"/>
                    </a:xfrm>
                    <a:prstGeom prst="rect">
                      <a:avLst/>
                    </a:prstGeom>
                    <a:ln>
                      <a:solidFill>
                        <a:schemeClr val="tx1"/>
                      </a:solidFill>
                    </a:ln>
                  </pic:spPr>
                </pic:pic>
              </a:graphicData>
            </a:graphic>
          </wp:inline>
        </w:drawing>
      </w:r>
    </w:p>
    <w:p w14:paraId="22D77C6F" w14:textId="1698154A" w:rsidR="00305A71" w:rsidRDefault="00305A71" w:rsidP="00305A71"/>
    <w:p w14:paraId="6375679C" w14:textId="708B3CED" w:rsidR="00305A71" w:rsidRDefault="00305A71" w:rsidP="000C4752">
      <w:pPr>
        <w:pStyle w:val="ListParagraph"/>
        <w:numPr>
          <w:ilvl w:val="0"/>
          <w:numId w:val="12"/>
        </w:numPr>
      </w:pPr>
      <w:r>
        <w:t>Edit</w:t>
      </w:r>
      <w:r>
        <w:br/>
      </w:r>
    </w:p>
    <w:p w14:paraId="28AD3D92" w14:textId="1DDD612F" w:rsidR="00305A71" w:rsidRPr="00305A71" w:rsidRDefault="00305A71" w:rsidP="00305A71">
      <w:pPr>
        <w:pStyle w:val="ListParagraph"/>
      </w:pPr>
      <w:r w:rsidRPr="00305A71">
        <w:rPr>
          <w:noProof/>
          <w:lang w:eastAsia="en-IN"/>
        </w:rPr>
        <w:drawing>
          <wp:inline distT="0" distB="0" distL="0" distR="0" wp14:anchorId="50E61852" wp14:editId="12B36A9F">
            <wp:extent cx="3696216" cy="1667108"/>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6216" cy="1667108"/>
                    </a:xfrm>
                    <a:prstGeom prst="rect">
                      <a:avLst/>
                    </a:prstGeom>
                    <a:ln>
                      <a:solidFill>
                        <a:schemeClr val="tx1"/>
                      </a:solidFill>
                    </a:ln>
                  </pic:spPr>
                </pic:pic>
              </a:graphicData>
            </a:graphic>
          </wp:inline>
        </w:drawing>
      </w:r>
    </w:p>
    <w:p w14:paraId="7DA6E10C" w14:textId="14030D08" w:rsidR="00ED2E9C" w:rsidRDefault="00ED2E9C" w:rsidP="007346E7">
      <w:pPr>
        <w:jc w:val="both"/>
        <w:rPr>
          <w:b/>
        </w:rPr>
      </w:pPr>
    </w:p>
    <w:p w14:paraId="5417AA3F" w14:textId="77777777" w:rsidR="00ED2E9C" w:rsidRDefault="00ED2E9C">
      <w:pPr>
        <w:rPr>
          <w:b/>
        </w:rPr>
      </w:pPr>
      <w:r>
        <w:rPr>
          <w:b/>
        </w:rPr>
        <w:br w:type="page"/>
      </w:r>
    </w:p>
    <w:p w14:paraId="1A8D9B26" w14:textId="092B2591" w:rsidR="00ED2E9C" w:rsidRPr="00E12717" w:rsidRDefault="0AD0615F" w:rsidP="0AD0615F">
      <w:pPr>
        <w:pStyle w:val="NormalWeb"/>
        <w:rPr>
          <w:rFonts w:asciiTheme="minorHAnsi" w:hAnsiTheme="minorHAnsi" w:cstheme="minorBidi"/>
        </w:rPr>
      </w:pPr>
      <w:r w:rsidRPr="002824BA">
        <w:rPr>
          <w:rFonts w:asciiTheme="majorHAnsi" w:eastAsiaTheme="majorEastAsia" w:hAnsiTheme="majorHAnsi" w:cstheme="majorBidi"/>
          <w:b/>
          <w:bCs/>
          <w:color w:val="5B9BD5" w:themeColor="accent1"/>
          <w:sz w:val="26"/>
          <w:szCs w:val="26"/>
          <w:lang w:eastAsia="en-US"/>
        </w:rPr>
        <w:lastRenderedPageBreak/>
        <w:t>Applicator Maintenance</w:t>
      </w:r>
      <w:r w:rsidR="00ED2E9C" w:rsidRPr="002824BA">
        <w:rPr>
          <w:rFonts w:asciiTheme="majorHAnsi" w:eastAsiaTheme="majorEastAsia" w:hAnsiTheme="majorHAnsi" w:cstheme="majorBidi"/>
          <w:b/>
          <w:bCs/>
          <w:color w:val="5B9BD5" w:themeColor="accent1"/>
          <w:sz w:val="26"/>
          <w:szCs w:val="26"/>
          <w:lang w:eastAsia="en-US"/>
        </w:rPr>
        <w:br/>
      </w:r>
      <w:r w:rsidR="00ED2E9C">
        <w:br/>
      </w:r>
      <w:r w:rsidRPr="0AD0615F">
        <w:rPr>
          <w:rFonts w:asciiTheme="minorHAnsi" w:hAnsiTheme="minorHAnsi" w:cstheme="minorBidi"/>
        </w:rPr>
        <w:t>In this module, you can:</w:t>
      </w:r>
    </w:p>
    <w:p w14:paraId="4585CB95" w14:textId="24A9CDEC" w:rsidR="00ED2E9C" w:rsidRPr="00ED2E9C" w:rsidRDefault="00AE7B33" w:rsidP="000C4752">
      <w:pPr>
        <w:numPr>
          <w:ilvl w:val="0"/>
          <w:numId w:val="13"/>
        </w:numPr>
        <w:spacing w:before="100" w:beforeAutospacing="1" w:after="100" w:afterAutospacing="1" w:line="240" w:lineRule="auto"/>
        <w:rPr>
          <w:rFonts w:eastAsia="Times New Roman" w:cstheme="minorHAnsi"/>
          <w:sz w:val="24"/>
          <w:szCs w:val="24"/>
          <w:lang w:eastAsia="en-IN"/>
        </w:rPr>
      </w:pPr>
      <w:r>
        <w:rPr>
          <w:rFonts w:eastAsia="Times New Roman" w:cstheme="minorHAnsi"/>
          <w:b/>
          <w:bCs/>
          <w:sz w:val="24"/>
          <w:szCs w:val="24"/>
          <w:lang w:eastAsia="en-IN"/>
        </w:rPr>
        <w:t>Save</w:t>
      </w:r>
      <w:r w:rsidR="00ED2E9C" w:rsidRPr="00ED2E9C">
        <w:rPr>
          <w:rFonts w:eastAsia="Times New Roman" w:cstheme="minorHAnsi"/>
          <w:sz w:val="24"/>
          <w:szCs w:val="24"/>
          <w:lang w:eastAsia="en-IN"/>
        </w:rPr>
        <w:t>: Create new applicators for an operation and specify the machine used in that operation.</w:t>
      </w:r>
    </w:p>
    <w:p w14:paraId="38DFF79C" w14:textId="77777777" w:rsidR="00ED2E9C" w:rsidRPr="00ED2E9C" w:rsidRDefault="00ED2E9C" w:rsidP="000C4752">
      <w:pPr>
        <w:numPr>
          <w:ilvl w:val="0"/>
          <w:numId w:val="13"/>
        </w:numPr>
        <w:spacing w:before="100" w:beforeAutospacing="1" w:after="100" w:afterAutospacing="1" w:line="240" w:lineRule="auto"/>
        <w:rPr>
          <w:rFonts w:eastAsia="Times New Roman" w:cstheme="minorHAnsi"/>
          <w:sz w:val="24"/>
          <w:szCs w:val="24"/>
          <w:lang w:eastAsia="en-IN"/>
        </w:rPr>
      </w:pPr>
      <w:r w:rsidRPr="00E12717">
        <w:rPr>
          <w:rFonts w:eastAsia="Times New Roman" w:cstheme="minorHAnsi"/>
          <w:b/>
          <w:bCs/>
          <w:sz w:val="24"/>
          <w:szCs w:val="24"/>
          <w:lang w:eastAsia="en-IN"/>
        </w:rPr>
        <w:t>Edit</w:t>
      </w:r>
      <w:r w:rsidRPr="00ED2E9C">
        <w:rPr>
          <w:rFonts w:eastAsia="Times New Roman" w:cstheme="minorHAnsi"/>
          <w:sz w:val="24"/>
          <w:szCs w:val="24"/>
          <w:lang w:eastAsia="en-IN"/>
        </w:rPr>
        <w:t>: Modify existing applicators and update their associated machine and operation details.</w:t>
      </w:r>
    </w:p>
    <w:p w14:paraId="032AE568" w14:textId="7237D49D" w:rsidR="00ED2E9C" w:rsidRDefault="00ED2E9C" w:rsidP="000C4752">
      <w:pPr>
        <w:numPr>
          <w:ilvl w:val="0"/>
          <w:numId w:val="13"/>
        </w:numPr>
        <w:spacing w:before="100" w:beforeAutospacing="1" w:after="100" w:afterAutospacing="1" w:line="240" w:lineRule="auto"/>
        <w:rPr>
          <w:rFonts w:eastAsia="Times New Roman" w:cstheme="minorHAnsi"/>
          <w:sz w:val="24"/>
          <w:szCs w:val="24"/>
          <w:lang w:eastAsia="en-IN"/>
        </w:rPr>
      </w:pPr>
      <w:r w:rsidRPr="00E12717">
        <w:rPr>
          <w:rFonts w:eastAsia="Times New Roman" w:cstheme="minorHAnsi"/>
          <w:b/>
          <w:bCs/>
          <w:sz w:val="24"/>
          <w:szCs w:val="24"/>
          <w:lang w:eastAsia="en-IN"/>
        </w:rPr>
        <w:t>Delete</w:t>
      </w:r>
      <w:r w:rsidRPr="00ED2E9C">
        <w:rPr>
          <w:rFonts w:eastAsia="Times New Roman" w:cstheme="minorHAnsi"/>
          <w:sz w:val="24"/>
          <w:szCs w:val="24"/>
          <w:lang w:eastAsia="en-IN"/>
        </w:rPr>
        <w:t>: Remove applicators as needed</w:t>
      </w:r>
    </w:p>
    <w:p w14:paraId="62E48F6F" w14:textId="39B89CFF" w:rsidR="00AE7B33" w:rsidRDefault="00AE7B33" w:rsidP="00AE7B33">
      <w:pPr>
        <w:spacing w:before="100" w:beforeAutospacing="1" w:after="100" w:afterAutospacing="1" w:line="240" w:lineRule="auto"/>
        <w:rPr>
          <w:rFonts w:eastAsia="Times New Roman" w:cstheme="minorHAnsi"/>
          <w:sz w:val="24"/>
          <w:szCs w:val="24"/>
          <w:lang w:eastAsia="en-IN"/>
        </w:rPr>
      </w:pPr>
    </w:p>
    <w:p w14:paraId="7A6BABB0" w14:textId="4CEF3678" w:rsidR="00AE7B33" w:rsidRPr="008152D4" w:rsidRDefault="008152D4" w:rsidP="000C4752">
      <w:pPr>
        <w:pStyle w:val="ListParagraph"/>
        <w:numPr>
          <w:ilvl w:val="0"/>
          <w:numId w:val="5"/>
        </w:numPr>
        <w:spacing w:before="100" w:beforeAutospacing="1" w:after="100" w:afterAutospacing="1" w:line="240" w:lineRule="auto"/>
        <w:rPr>
          <w:rFonts w:eastAsia="Times New Roman" w:cstheme="minorHAnsi"/>
          <w:b/>
          <w:sz w:val="24"/>
          <w:szCs w:val="24"/>
          <w:lang w:eastAsia="en-IN"/>
        </w:rPr>
      </w:pPr>
      <w:r>
        <w:rPr>
          <w:rFonts w:eastAsia="Times New Roman" w:cstheme="minorHAnsi"/>
          <w:b/>
          <w:sz w:val="24"/>
          <w:szCs w:val="24"/>
          <w:lang w:eastAsia="en-IN"/>
        </w:rPr>
        <w:t>Create new applicator</w:t>
      </w:r>
      <w:r w:rsidR="00AE7B33" w:rsidRPr="008152D4">
        <w:rPr>
          <w:rFonts w:eastAsia="Times New Roman" w:cstheme="minorHAnsi"/>
          <w:b/>
          <w:sz w:val="24"/>
          <w:szCs w:val="24"/>
          <w:lang w:eastAsia="en-IN"/>
        </w:rPr>
        <w:t xml:space="preserve"> &amp; View Table</w:t>
      </w:r>
    </w:p>
    <w:p w14:paraId="144E979E" w14:textId="77777777" w:rsidR="008152D4" w:rsidRDefault="008152D4" w:rsidP="008152D4">
      <w:pPr>
        <w:pStyle w:val="ListParagraph"/>
        <w:spacing w:before="100" w:beforeAutospacing="1" w:after="100" w:afterAutospacing="1" w:line="240" w:lineRule="auto"/>
        <w:rPr>
          <w:rFonts w:eastAsia="Times New Roman" w:cstheme="minorHAnsi"/>
          <w:sz w:val="24"/>
          <w:szCs w:val="24"/>
          <w:lang w:eastAsia="en-IN"/>
        </w:rPr>
      </w:pPr>
    </w:p>
    <w:p w14:paraId="16AAA3C6" w14:textId="731E3F8D" w:rsidR="008152D4" w:rsidRDefault="008152D4" w:rsidP="008152D4">
      <w:pPr>
        <w:pStyle w:val="ListParagraph"/>
        <w:spacing w:before="100" w:beforeAutospacing="1" w:after="100" w:afterAutospacing="1" w:line="240" w:lineRule="auto"/>
        <w:rPr>
          <w:rFonts w:eastAsia="Times New Roman" w:cstheme="minorHAnsi"/>
          <w:sz w:val="24"/>
          <w:szCs w:val="24"/>
          <w:lang w:eastAsia="en-IN"/>
        </w:rPr>
      </w:pPr>
      <w:r w:rsidRPr="008152D4">
        <w:rPr>
          <w:rFonts w:eastAsia="Times New Roman" w:cstheme="minorHAnsi"/>
          <w:noProof/>
          <w:sz w:val="24"/>
          <w:szCs w:val="24"/>
          <w:lang w:eastAsia="en-IN"/>
        </w:rPr>
        <w:drawing>
          <wp:inline distT="0" distB="0" distL="0" distR="0" wp14:anchorId="6A78E8A0" wp14:editId="50A5A403">
            <wp:extent cx="6227050" cy="269049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6329" cy="2711787"/>
                    </a:xfrm>
                    <a:prstGeom prst="rect">
                      <a:avLst/>
                    </a:prstGeom>
                    <a:ln>
                      <a:solidFill>
                        <a:schemeClr val="tx1"/>
                      </a:solidFill>
                    </a:ln>
                  </pic:spPr>
                </pic:pic>
              </a:graphicData>
            </a:graphic>
          </wp:inline>
        </w:drawing>
      </w:r>
    </w:p>
    <w:p w14:paraId="2271A50C" w14:textId="591CD38F" w:rsidR="008152D4" w:rsidRDefault="008152D4" w:rsidP="008152D4">
      <w:pPr>
        <w:pStyle w:val="ListParagraph"/>
        <w:spacing w:before="100" w:beforeAutospacing="1" w:after="100" w:afterAutospacing="1" w:line="240" w:lineRule="auto"/>
        <w:rPr>
          <w:rFonts w:eastAsia="Times New Roman" w:cstheme="minorHAnsi"/>
          <w:sz w:val="24"/>
          <w:szCs w:val="24"/>
          <w:lang w:eastAsia="en-IN"/>
        </w:rPr>
      </w:pPr>
    </w:p>
    <w:p w14:paraId="1B30496F" w14:textId="2A66D825" w:rsidR="008152D4" w:rsidRPr="009C6A29" w:rsidRDefault="008152D4" w:rsidP="000C4752">
      <w:pPr>
        <w:pStyle w:val="ListParagraph"/>
        <w:numPr>
          <w:ilvl w:val="0"/>
          <w:numId w:val="5"/>
        </w:numPr>
        <w:spacing w:before="100" w:beforeAutospacing="1" w:after="100" w:afterAutospacing="1" w:line="240" w:lineRule="auto"/>
        <w:rPr>
          <w:rFonts w:eastAsia="Times New Roman" w:cstheme="minorHAnsi"/>
          <w:b/>
          <w:sz w:val="24"/>
          <w:szCs w:val="24"/>
          <w:lang w:eastAsia="en-IN"/>
        </w:rPr>
      </w:pPr>
      <w:r w:rsidRPr="009C6A29">
        <w:rPr>
          <w:rFonts w:eastAsia="Times New Roman" w:cstheme="minorHAnsi"/>
          <w:b/>
          <w:sz w:val="24"/>
          <w:szCs w:val="24"/>
          <w:lang w:eastAsia="en-IN"/>
        </w:rPr>
        <w:t>Edit</w:t>
      </w:r>
    </w:p>
    <w:p w14:paraId="16993E9F" w14:textId="3DE7C159" w:rsidR="008152D4" w:rsidRDefault="009C6A29" w:rsidP="009C6A29">
      <w:pPr>
        <w:ind w:left="720"/>
        <w:rPr>
          <w:rFonts w:eastAsia="Times New Roman" w:cstheme="minorHAnsi"/>
          <w:b/>
          <w:sz w:val="24"/>
          <w:szCs w:val="24"/>
          <w:lang w:eastAsia="en-IN"/>
        </w:rPr>
      </w:pPr>
      <w:r w:rsidRPr="009C6A29">
        <w:rPr>
          <w:rFonts w:eastAsia="Times New Roman" w:cstheme="minorHAnsi"/>
          <w:b/>
          <w:noProof/>
          <w:sz w:val="24"/>
          <w:szCs w:val="24"/>
          <w:lang w:eastAsia="en-IN"/>
        </w:rPr>
        <w:drawing>
          <wp:inline distT="0" distB="0" distL="0" distR="0" wp14:anchorId="736E9030" wp14:editId="674CF499">
            <wp:extent cx="5534797" cy="1571844"/>
            <wp:effectExtent l="19050" t="19050" r="2794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4797" cy="1571844"/>
                    </a:xfrm>
                    <a:prstGeom prst="rect">
                      <a:avLst/>
                    </a:prstGeom>
                    <a:ln>
                      <a:solidFill>
                        <a:schemeClr val="tx1"/>
                      </a:solidFill>
                    </a:ln>
                  </pic:spPr>
                </pic:pic>
              </a:graphicData>
            </a:graphic>
          </wp:inline>
        </w:drawing>
      </w:r>
      <w:r>
        <w:rPr>
          <w:rFonts w:eastAsia="Times New Roman" w:cstheme="minorHAnsi"/>
          <w:b/>
          <w:sz w:val="24"/>
          <w:szCs w:val="24"/>
          <w:lang w:eastAsia="en-IN"/>
        </w:rPr>
        <w:br/>
      </w:r>
      <w:r>
        <w:rPr>
          <w:rFonts w:eastAsia="Times New Roman" w:cstheme="minorHAnsi"/>
          <w:b/>
          <w:sz w:val="24"/>
          <w:szCs w:val="24"/>
          <w:lang w:eastAsia="en-IN"/>
        </w:rPr>
        <w:br/>
      </w:r>
      <w:r w:rsidR="008152D4">
        <w:rPr>
          <w:rFonts w:eastAsia="Times New Roman" w:cstheme="minorHAnsi"/>
          <w:b/>
          <w:sz w:val="24"/>
          <w:szCs w:val="24"/>
          <w:lang w:eastAsia="en-IN"/>
        </w:rPr>
        <w:br w:type="page"/>
      </w:r>
    </w:p>
    <w:p w14:paraId="75117C81" w14:textId="70970427" w:rsidR="008152D4" w:rsidRPr="002824BA" w:rsidRDefault="008152D4" w:rsidP="002824BA">
      <w:pPr>
        <w:pStyle w:val="Heading2"/>
      </w:pPr>
      <w:bookmarkStart w:id="16" w:name="_8._Shift_Maintenance"/>
      <w:bookmarkStart w:id="17" w:name="_Toc175215913"/>
      <w:bookmarkEnd w:id="16"/>
      <w:r w:rsidRPr="002824BA">
        <w:lastRenderedPageBreak/>
        <w:t>Shift Maintenance</w:t>
      </w:r>
      <w:bookmarkEnd w:id="17"/>
      <w:r w:rsidRPr="002824BA">
        <w:t xml:space="preserve"> </w:t>
      </w:r>
    </w:p>
    <w:p w14:paraId="6E12F8FC" w14:textId="491061CA" w:rsidR="008152D4" w:rsidRDefault="008152D4" w:rsidP="008152D4">
      <w:pPr>
        <w:rPr>
          <w:lang w:eastAsia="en-IN"/>
        </w:rPr>
      </w:pPr>
    </w:p>
    <w:p w14:paraId="7C815486" w14:textId="77777777" w:rsidR="008152D4" w:rsidRPr="008152D4" w:rsidRDefault="008152D4" w:rsidP="008152D4">
      <w:pPr>
        <w:spacing w:before="100" w:beforeAutospacing="1" w:after="100" w:afterAutospacing="1" w:line="240" w:lineRule="auto"/>
        <w:rPr>
          <w:rFonts w:eastAsia="Times New Roman" w:cstheme="minorHAnsi"/>
          <w:sz w:val="24"/>
          <w:szCs w:val="24"/>
          <w:lang w:eastAsia="en-IN"/>
        </w:rPr>
      </w:pPr>
      <w:r w:rsidRPr="008152D4">
        <w:rPr>
          <w:rFonts w:eastAsia="Times New Roman" w:cstheme="minorHAnsi"/>
          <w:sz w:val="24"/>
          <w:szCs w:val="24"/>
          <w:lang w:eastAsia="en-IN"/>
        </w:rPr>
        <w:t>In this module, you can:</w:t>
      </w:r>
    </w:p>
    <w:p w14:paraId="08948A80" w14:textId="77777777" w:rsidR="008152D4" w:rsidRPr="008152D4" w:rsidRDefault="008152D4" w:rsidP="000C4752">
      <w:pPr>
        <w:numPr>
          <w:ilvl w:val="0"/>
          <w:numId w:val="14"/>
        </w:numPr>
        <w:spacing w:before="100" w:beforeAutospacing="1" w:after="100" w:afterAutospacing="1" w:line="240" w:lineRule="auto"/>
        <w:rPr>
          <w:rFonts w:eastAsia="Times New Roman" w:cstheme="minorHAnsi"/>
          <w:sz w:val="24"/>
          <w:szCs w:val="24"/>
          <w:lang w:eastAsia="en-IN"/>
        </w:rPr>
      </w:pPr>
      <w:r w:rsidRPr="008152D4">
        <w:rPr>
          <w:rFonts w:eastAsia="Times New Roman" w:cstheme="minorHAnsi"/>
          <w:b/>
          <w:bCs/>
          <w:sz w:val="24"/>
          <w:szCs w:val="24"/>
          <w:lang w:eastAsia="en-IN"/>
        </w:rPr>
        <w:t>Edit</w:t>
      </w:r>
      <w:r w:rsidRPr="008152D4">
        <w:rPr>
          <w:rFonts w:eastAsia="Times New Roman" w:cstheme="minorHAnsi"/>
          <w:sz w:val="24"/>
          <w:szCs w:val="24"/>
          <w:lang w:eastAsia="en-IN"/>
        </w:rPr>
        <w:t>: Adjust shift hours and the shift start time. The end time of the shift is automatically calculated as the start time plus the shift duration.</w:t>
      </w:r>
    </w:p>
    <w:p w14:paraId="6709E12B" w14:textId="38E19D06" w:rsidR="008152D4" w:rsidRDefault="008152D4" w:rsidP="000C4752">
      <w:pPr>
        <w:pStyle w:val="ListParagraph"/>
        <w:numPr>
          <w:ilvl w:val="0"/>
          <w:numId w:val="14"/>
        </w:numPr>
        <w:spacing w:before="100" w:beforeAutospacing="1" w:after="100" w:afterAutospacing="1" w:line="240" w:lineRule="auto"/>
        <w:rPr>
          <w:rFonts w:eastAsia="Times New Roman" w:cstheme="minorHAnsi"/>
          <w:sz w:val="24"/>
          <w:szCs w:val="24"/>
          <w:lang w:eastAsia="en-IN"/>
        </w:rPr>
      </w:pPr>
      <w:r w:rsidRPr="008152D4">
        <w:rPr>
          <w:rFonts w:eastAsia="Times New Roman" w:cstheme="minorHAnsi"/>
          <w:sz w:val="24"/>
          <w:szCs w:val="24"/>
          <w:lang w:eastAsia="en-IN"/>
        </w:rPr>
        <w:t>For example, if the shift hours are set to 8 and the start time is 07:00:00, the end time will be 15:00:00.</w:t>
      </w:r>
    </w:p>
    <w:p w14:paraId="4251AFB1" w14:textId="78298145" w:rsidR="005C6E64" w:rsidRDefault="005C6E64" w:rsidP="000C4752">
      <w:pPr>
        <w:pStyle w:val="ListParagraph"/>
        <w:numPr>
          <w:ilvl w:val="0"/>
          <w:numId w:val="14"/>
        </w:numPr>
        <w:spacing w:before="100" w:beforeAutospacing="1" w:after="100" w:afterAutospacing="1" w:line="240" w:lineRule="auto"/>
        <w:rPr>
          <w:rFonts w:eastAsia="Times New Roman" w:cstheme="minorHAnsi"/>
          <w:sz w:val="24"/>
          <w:szCs w:val="24"/>
          <w:lang w:eastAsia="en-IN"/>
        </w:rPr>
      </w:pPr>
      <w:proofErr w:type="gramStart"/>
      <w:r>
        <w:rPr>
          <w:rFonts w:eastAsia="Times New Roman" w:cstheme="minorHAnsi"/>
          <w:sz w:val="24"/>
          <w:szCs w:val="24"/>
          <w:lang w:eastAsia="en-IN"/>
        </w:rPr>
        <w:t>This records</w:t>
      </w:r>
      <w:proofErr w:type="gramEnd"/>
      <w:r>
        <w:rPr>
          <w:rFonts w:eastAsia="Times New Roman" w:cstheme="minorHAnsi"/>
          <w:sz w:val="24"/>
          <w:szCs w:val="24"/>
          <w:lang w:eastAsia="en-IN"/>
        </w:rPr>
        <w:t xml:space="preserve"> will be considered as the shift timing and used for scheduler and production line status entry.</w:t>
      </w:r>
    </w:p>
    <w:p w14:paraId="1CB4F091" w14:textId="614DC2D4" w:rsidR="00B96656" w:rsidRDefault="00B96656" w:rsidP="00B96656">
      <w:pPr>
        <w:spacing w:before="100" w:beforeAutospacing="1" w:after="100" w:afterAutospacing="1" w:line="240" w:lineRule="auto"/>
        <w:rPr>
          <w:rFonts w:eastAsia="Times New Roman" w:cstheme="minorHAnsi"/>
          <w:sz w:val="24"/>
          <w:szCs w:val="24"/>
          <w:lang w:eastAsia="en-IN"/>
        </w:rPr>
      </w:pPr>
    </w:p>
    <w:p w14:paraId="7F382789" w14:textId="7F5552BD" w:rsidR="00B96656" w:rsidRDefault="00B96656" w:rsidP="000C4752">
      <w:pPr>
        <w:pStyle w:val="ListParagraph"/>
        <w:numPr>
          <w:ilvl w:val="0"/>
          <w:numId w:val="14"/>
        </w:numPr>
        <w:spacing w:before="100" w:beforeAutospacing="1" w:after="100" w:afterAutospacing="1" w:line="240" w:lineRule="auto"/>
        <w:rPr>
          <w:rFonts w:eastAsia="Times New Roman" w:cstheme="minorHAnsi"/>
          <w:b/>
          <w:sz w:val="24"/>
          <w:szCs w:val="24"/>
          <w:lang w:eastAsia="en-IN"/>
        </w:rPr>
      </w:pPr>
      <w:r w:rsidRPr="00B96656">
        <w:rPr>
          <w:rFonts w:eastAsia="Times New Roman" w:cstheme="minorHAnsi"/>
          <w:b/>
          <w:sz w:val="24"/>
          <w:szCs w:val="24"/>
          <w:lang w:eastAsia="en-IN"/>
        </w:rPr>
        <w:t>View Table</w:t>
      </w:r>
    </w:p>
    <w:p w14:paraId="7B488195" w14:textId="77777777" w:rsidR="00B96656" w:rsidRPr="00B96656" w:rsidRDefault="00B96656" w:rsidP="00B96656">
      <w:pPr>
        <w:pStyle w:val="ListParagraph"/>
        <w:rPr>
          <w:rFonts w:eastAsia="Times New Roman" w:cstheme="minorHAnsi"/>
          <w:b/>
          <w:sz w:val="24"/>
          <w:szCs w:val="24"/>
          <w:lang w:eastAsia="en-IN"/>
        </w:rPr>
      </w:pPr>
    </w:p>
    <w:p w14:paraId="07540976" w14:textId="77777777" w:rsidR="00B96656" w:rsidRPr="00B96656" w:rsidRDefault="00B96656" w:rsidP="00B96656">
      <w:pPr>
        <w:pStyle w:val="ListParagraph"/>
        <w:spacing w:before="100" w:beforeAutospacing="1" w:after="100" w:afterAutospacing="1" w:line="240" w:lineRule="auto"/>
        <w:rPr>
          <w:rFonts w:eastAsia="Times New Roman" w:cstheme="minorHAnsi"/>
          <w:b/>
          <w:sz w:val="24"/>
          <w:szCs w:val="24"/>
          <w:lang w:eastAsia="en-IN"/>
        </w:rPr>
      </w:pPr>
    </w:p>
    <w:p w14:paraId="459200AE" w14:textId="0DB49DD6" w:rsidR="008152D4" w:rsidRDefault="008152D4" w:rsidP="00B96656">
      <w:pPr>
        <w:pStyle w:val="ListParagraph"/>
        <w:spacing w:before="100" w:beforeAutospacing="1" w:after="100" w:afterAutospacing="1" w:line="240" w:lineRule="auto"/>
        <w:rPr>
          <w:rFonts w:eastAsia="Times New Roman" w:cstheme="minorHAnsi"/>
          <w:sz w:val="24"/>
          <w:szCs w:val="24"/>
          <w:lang w:eastAsia="en-IN"/>
        </w:rPr>
      </w:pPr>
      <w:r w:rsidRPr="008152D4">
        <w:rPr>
          <w:rFonts w:eastAsia="Times New Roman" w:cstheme="minorHAnsi"/>
          <w:noProof/>
          <w:sz w:val="24"/>
          <w:szCs w:val="24"/>
          <w:lang w:eastAsia="en-IN"/>
        </w:rPr>
        <w:drawing>
          <wp:inline distT="0" distB="0" distL="0" distR="0" wp14:anchorId="7559884E" wp14:editId="4BE5EE17">
            <wp:extent cx="6146283" cy="2226310"/>
            <wp:effectExtent l="19050" t="19050" r="2603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7782" cy="2230475"/>
                    </a:xfrm>
                    <a:prstGeom prst="rect">
                      <a:avLst/>
                    </a:prstGeom>
                    <a:ln>
                      <a:solidFill>
                        <a:schemeClr val="tx1"/>
                      </a:solidFill>
                    </a:ln>
                  </pic:spPr>
                </pic:pic>
              </a:graphicData>
            </a:graphic>
          </wp:inline>
        </w:drawing>
      </w:r>
      <w:r w:rsidRPr="008152D4">
        <w:rPr>
          <w:rFonts w:eastAsia="Times New Roman" w:cstheme="minorHAnsi"/>
          <w:sz w:val="24"/>
          <w:szCs w:val="24"/>
          <w:lang w:eastAsia="en-IN"/>
        </w:rPr>
        <w:br/>
      </w:r>
      <w:r w:rsidRPr="008152D4">
        <w:rPr>
          <w:rFonts w:eastAsia="Times New Roman" w:cstheme="minorHAnsi"/>
          <w:sz w:val="24"/>
          <w:szCs w:val="24"/>
          <w:lang w:eastAsia="en-IN"/>
        </w:rPr>
        <w:br/>
      </w:r>
    </w:p>
    <w:p w14:paraId="28D34600" w14:textId="77777777" w:rsidR="00B96656" w:rsidRDefault="00B96656" w:rsidP="000C4752">
      <w:pPr>
        <w:pStyle w:val="ListParagraph"/>
        <w:numPr>
          <w:ilvl w:val="0"/>
          <w:numId w:val="5"/>
        </w:numPr>
        <w:spacing w:before="100" w:beforeAutospacing="1" w:after="100" w:afterAutospacing="1" w:line="240" w:lineRule="auto"/>
        <w:rPr>
          <w:rFonts w:eastAsia="Times New Roman" w:cstheme="minorHAnsi"/>
          <w:b/>
          <w:sz w:val="24"/>
          <w:szCs w:val="24"/>
          <w:lang w:eastAsia="en-IN"/>
        </w:rPr>
      </w:pPr>
      <w:r w:rsidRPr="00B96656">
        <w:rPr>
          <w:rFonts w:eastAsia="Times New Roman" w:cstheme="minorHAnsi"/>
          <w:b/>
          <w:sz w:val="24"/>
          <w:szCs w:val="24"/>
          <w:lang w:eastAsia="en-IN"/>
        </w:rPr>
        <w:t xml:space="preserve">Edit </w:t>
      </w:r>
    </w:p>
    <w:p w14:paraId="6AC46FC4" w14:textId="77777777" w:rsidR="00B96656" w:rsidRDefault="00B96656" w:rsidP="00B96656">
      <w:pPr>
        <w:pStyle w:val="ListParagraph"/>
        <w:spacing w:before="100" w:beforeAutospacing="1" w:after="100" w:afterAutospacing="1" w:line="240" w:lineRule="auto"/>
        <w:rPr>
          <w:rFonts w:eastAsia="Times New Roman" w:cstheme="minorHAnsi"/>
          <w:b/>
          <w:sz w:val="24"/>
          <w:szCs w:val="24"/>
          <w:lang w:eastAsia="en-IN"/>
        </w:rPr>
      </w:pPr>
    </w:p>
    <w:p w14:paraId="6517C274" w14:textId="63DFECE2" w:rsidR="00B96656" w:rsidRPr="00B96656" w:rsidRDefault="00B96656" w:rsidP="00B96656">
      <w:pPr>
        <w:pStyle w:val="ListParagraph"/>
        <w:spacing w:before="100" w:beforeAutospacing="1" w:after="100" w:afterAutospacing="1" w:line="240" w:lineRule="auto"/>
        <w:rPr>
          <w:rFonts w:eastAsia="Times New Roman" w:cstheme="minorHAnsi"/>
          <w:b/>
          <w:sz w:val="24"/>
          <w:szCs w:val="24"/>
          <w:lang w:eastAsia="en-IN"/>
        </w:rPr>
      </w:pPr>
      <w:r w:rsidRPr="00B96656">
        <w:rPr>
          <w:rFonts w:eastAsia="Times New Roman" w:cstheme="minorHAnsi"/>
          <w:b/>
          <w:noProof/>
          <w:sz w:val="24"/>
          <w:szCs w:val="24"/>
          <w:lang w:eastAsia="en-IN"/>
        </w:rPr>
        <w:drawing>
          <wp:inline distT="0" distB="0" distL="0" distR="0" wp14:anchorId="208F816E" wp14:editId="2D4B8C6C">
            <wp:extent cx="4801270" cy="1314633"/>
            <wp:effectExtent l="19050" t="19050" r="1841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1270" cy="1314633"/>
                    </a:xfrm>
                    <a:prstGeom prst="rect">
                      <a:avLst/>
                    </a:prstGeom>
                    <a:ln>
                      <a:solidFill>
                        <a:schemeClr val="tx1"/>
                      </a:solidFill>
                    </a:ln>
                  </pic:spPr>
                </pic:pic>
              </a:graphicData>
            </a:graphic>
          </wp:inline>
        </w:drawing>
      </w:r>
      <w:r w:rsidRPr="00B96656">
        <w:rPr>
          <w:rFonts w:eastAsia="Times New Roman" w:cstheme="minorHAnsi"/>
          <w:b/>
          <w:sz w:val="24"/>
          <w:szCs w:val="24"/>
          <w:lang w:eastAsia="en-IN"/>
        </w:rPr>
        <w:br/>
      </w:r>
    </w:p>
    <w:p w14:paraId="148467EA" w14:textId="77777777" w:rsidR="008152D4" w:rsidRPr="008152D4" w:rsidRDefault="008152D4" w:rsidP="008152D4">
      <w:pPr>
        <w:rPr>
          <w:lang w:eastAsia="en-IN"/>
        </w:rPr>
      </w:pPr>
    </w:p>
    <w:p w14:paraId="7A5E5278" w14:textId="77777777" w:rsidR="008152D4" w:rsidRDefault="008152D4">
      <w:pPr>
        <w:rPr>
          <w:rFonts w:eastAsia="Times New Roman" w:cstheme="minorHAnsi"/>
          <w:b/>
          <w:sz w:val="24"/>
          <w:szCs w:val="24"/>
          <w:lang w:eastAsia="en-IN"/>
        </w:rPr>
      </w:pPr>
      <w:r>
        <w:rPr>
          <w:rFonts w:eastAsia="Times New Roman" w:cstheme="minorHAnsi"/>
          <w:b/>
          <w:sz w:val="24"/>
          <w:szCs w:val="24"/>
          <w:lang w:eastAsia="en-IN"/>
        </w:rPr>
        <w:br w:type="page"/>
      </w:r>
    </w:p>
    <w:p w14:paraId="1658122D" w14:textId="37AAD283" w:rsidR="00832666" w:rsidRDefault="00832666" w:rsidP="002824BA">
      <w:pPr>
        <w:pStyle w:val="Heading2"/>
        <w:rPr>
          <w:rFonts w:asciiTheme="minorHAnsi" w:eastAsia="Times New Roman" w:hAnsiTheme="minorHAnsi" w:cstheme="minorHAnsi"/>
          <w:lang w:eastAsia="en-IN"/>
        </w:rPr>
      </w:pPr>
      <w:bookmarkStart w:id="18" w:name="_9._Quality_Attribute"/>
      <w:bookmarkStart w:id="19" w:name="_Toc175215914"/>
      <w:bookmarkEnd w:id="18"/>
      <w:r w:rsidRPr="002824BA">
        <w:lastRenderedPageBreak/>
        <w:t>Quality Attribute Maintenance</w:t>
      </w:r>
      <w:bookmarkEnd w:id="19"/>
      <w:r w:rsidRPr="002824BA">
        <w:br/>
      </w:r>
    </w:p>
    <w:p w14:paraId="755BD48F" w14:textId="77777777" w:rsidR="00832666" w:rsidRPr="00832666" w:rsidRDefault="00832666" w:rsidP="00832666">
      <w:pPr>
        <w:spacing w:before="100" w:beforeAutospacing="1" w:after="100" w:afterAutospacing="1" w:line="240" w:lineRule="auto"/>
        <w:rPr>
          <w:rFonts w:eastAsia="Times New Roman" w:cstheme="minorHAnsi"/>
          <w:sz w:val="24"/>
          <w:szCs w:val="24"/>
          <w:lang w:eastAsia="en-IN"/>
        </w:rPr>
      </w:pPr>
      <w:r w:rsidRPr="00832666">
        <w:rPr>
          <w:rFonts w:eastAsia="Times New Roman" w:cstheme="minorHAnsi"/>
          <w:sz w:val="24"/>
          <w:szCs w:val="24"/>
          <w:lang w:eastAsia="en-IN"/>
        </w:rPr>
        <w:t>In this module, you can:</w:t>
      </w:r>
    </w:p>
    <w:p w14:paraId="5EF65980" w14:textId="77777777" w:rsidR="00832666" w:rsidRPr="00832666" w:rsidRDefault="00832666" w:rsidP="000C4752">
      <w:pPr>
        <w:numPr>
          <w:ilvl w:val="0"/>
          <w:numId w:val="15"/>
        </w:numPr>
        <w:spacing w:before="100" w:beforeAutospacing="1" w:after="100" w:afterAutospacing="1" w:line="240" w:lineRule="auto"/>
        <w:rPr>
          <w:rFonts w:eastAsia="Times New Roman" w:cstheme="minorHAnsi"/>
          <w:sz w:val="24"/>
          <w:szCs w:val="24"/>
          <w:lang w:eastAsia="en-IN"/>
        </w:rPr>
      </w:pPr>
      <w:r w:rsidRPr="00832666">
        <w:rPr>
          <w:rFonts w:eastAsia="Times New Roman" w:cstheme="minorHAnsi"/>
          <w:b/>
          <w:bCs/>
          <w:sz w:val="24"/>
          <w:szCs w:val="24"/>
          <w:lang w:eastAsia="en-IN"/>
        </w:rPr>
        <w:t>Create</w:t>
      </w:r>
      <w:r w:rsidRPr="00832666">
        <w:rPr>
          <w:rFonts w:eastAsia="Times New Roman" w:cstheme="minorHAnsi"/>
          <w:sz w:val="24"/>
          <w:szCs w:val="24"/>
          <w:lang w:eastAsia="en-IN"/>
        </w:rPr>
        <w:t>: Add new attributes, which can be of two types:</w:t>
      </w:r>
    </w:p>
    <w:p w14:paraId="2BD45E8A" w14:textId="52A2CC3D" w:rsidR="00832666" w:rsidRPr="00832666" w:rsidRDefault="00832666" w:rsidP="000C4752">
      <w:pPr>
        <w:numPr>
          <w:ilvl w:val="1"/>
          <w:numId w:val="15"/>
        </w:numPr>
        <w:spacing w:before="100" w:beforeAutospacing="1" w:after="100" w:afterAutospacing="1" w:line="240" w:lineRule="auto"/>
        <w:rPr>
          <w:rFonts w:eastAsia="Times New Roman" w:cstheme="minorHAnsi"/>
          <w:sz w:val="24"/>
          <w:szCs w:val="24"/>
          <w:lang w:eastAsia="en-IN"/>
        </w:rPr>
      </w:pPr>
      <w:r w:rsidRPr="00832666">
        <w:rPr>
          <w:rFonts w:eastAsia="Times New Roman" w:cstheme="minorHAnsi"/>
          <w:b/>
          <w:bCs/>
          <w:sz w:val="24"/>
          <w:szCs w:val="24"/>
          <w:lang w:eastAsia="en-IN"/>
        </w:rPr>
        <w:t>Numerical</w:t>
      </w:r>
      <w:r w:rsidRPr="00832666">
        <w:rPr>
          <w:rFonts w:eastAsia="Times New Roman" w:cstheme="minorHAnsi"/>
          <w:sz w:val="24"/>
          <w:szCs w:val="24"/>
          <w:lang w:eastAsia="en-IN"/>
        </w:rPr>
        <w:t>: Includes inputs for unit type</w:t>
      </w:r>
      <w:r w:rsidR="00DC41EF">
        <w:rPr>
          <w:rFonts w:eastAsia="Times New Roman" w:cstheme="minorHAnsi"/>
          <w:sz w:val="24"/>
          <w:szCs w:val="24"/>
          <w:lang w:eastAsia="en-IN"/>
        </w:rPr>
        <w:t xml:space="preserve"> (cm, m)</w:t>
      </w:r>
      <w:r w:rsidRPr="00832666">
        <w:rPr>
          <w:rFonts w:eastAsia="Times New Roman" w:cstheme="minorHAnsi"/>
          <w:sz w:val="24"/>
          <w:szCs w:val="24"/>
          <w:lang w:eastAsia="en-IN"/>
        </w:rPr>
        <w:t xml:space="preserve"> and decimal format (number of decimal places).</w:t>
      </w:r>
    </w:p>
    <w:p w14:paraId="0D3BA236" w14:textId="77777777" w:rsidR="00832666" w:rsidRPr="00832666" w:rsidRDefault="00832666" w:rsidP="000C4752">
      <w:pPr>
        <w:numPr>
          <w:ilvl w:val="1"/>
          <w:numId w:val="15"/>
        </w:numPr>
        <w:spacing w:before="100" w:beforeAutospacing="1" w:after="100" w:afterAutospacing="1" w:line="240" w:lineRule="auto"/>
        <w:rPr>
          <w:rFonts w:eastAsia="Times New Roman" w:cstheme="minorHAnsi"/>
          <w:sz w:val="24"/>
          <w:szCs w:val="24"/>
          <w:lang w:eastAsia="en-IN"/>
        </w:rPr>
      </w:pPr>
      <w:r w:rsidRPr="00832666">
        <w:rPr>
          <w:rFonts w:eastAsia="Times New Roman" w:cstheme="minorHAnsi"/>
          <w:b/>
          <w:bCs/>
          <w:sz w:val="24"/>
          <w:szCs w:val="24"/>
          <w:lang w:eastAsia="en-IN"/>
        </w:rPr>
        <w:t>Logical</w:t>
      </w:r>
      <w:r w:rsidRPr="00832666">
        <w:rPr>
          <w:rFonts w:eastAsia="Times New Roman" w:cstheme="minorHAnsi"/>
          <w:sz w:val="24"/>
          <w:szCs w:val="24"/>
          <w:lang w:eastAsia="en-IN"/>
        </w:rPr>
        <w:t>: Includes a logical format (e.g., Y/N, OK/NOK).</w:t>
      </w:r>
    </w:p>
    <w:p w14:paraId="43CAAF6F" w14:textId="77777777" w:rsidR="00832666" w:rsidRPr="00832666" w:rsidRDefault="00832666" w:rsidP="000C4752">
      <w:pPr>
        <w:numPr>
          <w:ilvl w:val="0"/>
          <w:numId w:val="15"/>
        </w:numPr>
        <w:spacing w:before="100" w:beforeAutospacing="1" w:after="100" w:afterAutospacing="1" w:line="240" w:lineRule="auto"/>
        <w:rPr>
          <w:rFonts w:eastAsia="Times New Roman" w:cstheme="minorHAnsi"/>
          <w:sz w:val="24"/>
          <w:szCs w:val="24"/>
          <w:lang w:eastAsia="en-IN"/>
        </w:rPr>
      </w:pPr>
      <w:r w:rsidRPr="00832666">
        <w:rPr>
          <w:rFonts w:eastAsia="Times New Roman" w:cstheme="minorHAnsi"/>
          <w:b/>
          <w:bCs/>
          <w:sz w:val="24"/>
          <w:szCs w:val="24"/>
          <w:lang w:eastAsia="en-IN"/>
        </w:rPr>
        <w:t>Edit</w:t>
      </w:r>
      <w:r w:rsidRPr="00832666">
        <w:rPr>
          <w:rFonts w:eastAsia="Times New Roman" w:cstheme="minorHAnsi"/>
          <w:sz w:val="24"/>
          <w:szCs w:val="24"/>
          <w:lang w:eastAsia="en-IN"/>
        </w:rPr>
        <w:t>: Modify existing attributes, with the restriction that the attribute type cannot be changed.</w:t>
      </w:r>
    </w:p>
    <w:p w14:paraId="51B9098B" w14:textId="53782F00" w:rsidR="00832666" w:rsidRDefault="00832666" w:rsidP="000C4752">
      <w:pPr>
        <w:numPr>
          <w:ilvl w:val="0"/>
          <w:numId w:val="15"/>
        </w:numPr>
        <w:spacing w:before="100" w:beforeAutospacing="1" w:after="100" w:afterAutospacing="1" w:line="240" w:lineRule="auto"/>
        <w:rPr>
          <w:rFonts w:eastAsia="Times New Roman" w:cstheme="minorHAnsi"/>
          <w:sz w:val="24"/>
          <w:szCs w:val="24"/>
          <w:lang w:eastAsia="en-IN"/>
        </w:rPr>
      </w:pPr>
      <w:r w:rsidRPr="00832666">
        <w:rPr>
          <w:rFonts w:eastAsia="Times New Roman" w:cstheme="minorHAnsi"/>
          <w:b/>
          <w:bCs/>
          <w:sz w:val="24"/>
          <w:szCs w:val="24"/>
          <w:lang w:eastAsia="en-IN"/>
        </w:rPr>
        <w:t>Delete</w:t>
      </w:r>
      <w:r w:rsidRPr="00832666">
        <w:rPr>
          <w:rFonts w:eastAsia="Times New Roman" w:cstheme="minorHAnsi"/>
          <w:sz w:val="24"/>
          <w:szCs w:val="24"/>
          <w:lang w:eastAsia="en-IN"/>
        </w:rPr>
        <w:t>: Remove attributes only if they are not used in any test plans.</w:t>
      </w:r>
    </w:p>
    <w:p w14:paraId="44AFE306" w14:textId="7B56276D" w:rsidR="00DC41EF" w:rsidRDefault="00DC41EF" w:rsidP="00DC41EF">
      <w:pPr>
        <w:spacing w:before="100" w:beforeAutospacing="1" w:after="100" w:afterAutospacing="1" w:line="240" w:lineRule="auto"/>
        <w:rPr>
          <w:rFonts w:eastAsia="Times New Roman" w:cstheme="minorHAnsi"/>
          <w:sz w:val="24"/>
          <w:szCs w:val="24"/>
          <w:lang w:eastAsia="en-IN"/>
        </w:rPr>
      </w:pPr>
    </w:p>
    <w:p w14:paraId="33338393" w14:textId="5609B004" w:rsidR="00DC41EF" w:rsidRDefault="00DC41EF" w:rsidP="00DC41EF">
      <w:pPr>
        <w:spacing w:before="100" w:beforeAutospacing="1" w:after="100" w:afterAutospacing="1" w:line="240" w:lineRule="auto"/>
        <w:rPr>
          <w:rFonts w:eastAsia="Times New Roman" w:cstheme="minorHAnsi"/>
          <w:sz w:val="24"/>
          <w:szCs w:val="24"/>
          <w:lang w:eastAsia="en-IN"/>
        </w:rPr>
      </w:pPr>
    </w:p>
    <w:p w14:paraId="38476AE3" w14:textId="75ADC4F5" w:rsidR="00E05E64" w:rsidRPr="00E05E64" w:rsidRDefault="00DC41EF" w:rsidP="000C4752">
      <w:pPr>
        <w:pStyle w:val="ListParagraph"/>
        <w:numPr>
          <w:ilvl w:val="0"/>
          <w:numId w:val="5"/>
        </w:numPr>
        <w:spacing w:before="100" w:beforeAutospacing="1" w:after="100" w:afterAutospacing="1" w:line="240" w:lineRule="auto"/>
        <w:rPr>
          <w:rFonts w:eastAsia="Times New Roman" w:cstheme="minorHAnsi"/>
          <w:b/>
          <w:sz w:val="24"/>
          <w:szCs w:val="24"/>
          <w:lang w:eastAsia="en-IN"/>
        </w:rPr>
      </w:pPr>
      <w:r w:rsidRPr="00DC41EF">
        <w:rPr>
          <w:rFonts w:eastAsia="Times New Roman" w:cstheme="minorHAnsi"/>
          <w:b/>
          <w:sz w:val="24"/>
          <w:szCs w:val="24"/>
          <w:lang w:eastAsia="en-IN"/>
        </w:rPr>
        <w:t>Create new attribute and View Table.</w:t>
      </w:r>
    </w:p>
    <w:p w14:paraId="4CB2725A" w14:textId="1394C67C" w:rsidR="00DC41EF" w:rsidRPr="00DC41EF" w:rsidRDefault="00DC41EF" w:rsidP="000C4752">
      <w:pPr>
        <w:pStyle w:val="ListParagraph"/>
        <w:numPr>
          <w:ilvl w:val="0"/>
          <w:numId w:val="16"/>
        </w:numPr>
        <w:spacing w:before="100" w:beforeAutospacing="1" w:after="100" w:afterAutospacing="1" w:line="240" w:lineRule="auto"/>
        <w:rPr>
          <w:rFonts w:eastAsia="Times New Roman" w:cstheme="minorHAnsi"/>
          <w:b/>
          <w:sz w:val="24"/>
          <w:szCs w:val="24"/>
          <w:lang w:eastAsia="en-IN"/>
        </w:rPr>
      </w:pPr>
      <w:r>
        <w:rPr>
          <w:rFonts w:eastAsia="Times New Roman" w:cstheme="minorHAnsi"/>
          <w:b/>
          <w:sz w:val="24"/>
          <w:szCs w:val="24"/>
          <w:lang w:eastAsia="en-IN"/>
        </w:rPr>
        <w:t>Numerical Attribute</w:t>
      </w:r>
      <w:r w:rsidRPr="00DC41EF">
        <w:rPr>
          <w:rFonts w:eastAsia="Times New Roman" w:cstheme="minorHAnsi"/>
          <w:b/>
          <w:sz w:val="24"/>
          <w:szCs w:val="24"/>
          <w:lang w:eastAsia="en-IN"/>
        </w:rPr>
        <w:br/>
      </w:r>
    </w:p>
    <w:p w14:paraId="00760D47" w14:textId="6C182D69" w:rsidR="00DC41EF" w:rsidRDefault="00DC41EF" w:rsidP="00DC41EF">
      <w:pPr>
        <w:pStyle w:val="ListParagraph"/>
        <w:spacing w:before="100" w:beforeAutospacing="1" w:after="100" w:afterAutospacing="1" w:line="240" w:lineRule="auto"/>
        <w:rPr>
          <w:rFonts w:eastAsia="Times New Roman" w:cstheme="minorHAnsi"/>
          <w:sz w:val="24"/>
          <w:szCs w:val="24"/>
          <w:lang w:eastAsia="en-IN"/>
        </w:rPr>
      </w:pPr>
      <w:r w:rsidRPr="00DC41EF">
        <w:rPr>
          <w:rFonts w:eastAsia="Times New Roman" w:cstheme="minorHAnsi"/>
          <w:noProof/>
          <w:sz w:val="24"/>
          <w:szCs w:val="24"/>
          <w:lang w:eastAsia="en-IN"/>
        </w:rPr>
        <w:drawing>
          <wp:inline distT="0" distB="0" distL="0" distR="0" wp14:anchorId="2C372797" wp14:editId="252C1476">
            <wp:extent cx="6126833" cy="2248535"/>
            <wp:effectExtent l="19050" t="19050" r="266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1349" cy="2250192"/>
                    </a:xfrm>
                    <a:prstGeom prst="rect">
                      <a:avLst/>
                    </a:prstGeom>
                    <a:ln>
                      <a:solidFill>
                        <a:schemeClr val="tx1"/>
                      </a:solidFill>
                    </a:ln>
                  </pic:spPr>
                </pic:pic>
              </a:graphicData>
            </a:graphic>
          </wp:inline>
        </w:drawing>
      </w:r>
    </w:p>
    <w:p w14:paraId="7692F92C" w14:textId="77777777" w:rsidR="00DC41EF" w:rsidRPr="00DC41EF" w:rsidRDefault="00DC41EF" w:rsidP="00DC41EF">
      <w:pPr>
        <w:pStyle w:val="ListParagraph"/>
        <w:spacing w:before="100" w:beforeAutospacing="1" w:after="100" w:afterAutospacing="1" w:line="240" w:lineRule="auto"/>
        <w:rPr>
          <w:rFonts w:eastAsia="Times New Roman" w:cstheme="minorHAnsi"/>
          <w:sz w:val="24"/>
          <w:szCs w:val="24"/>
          <w:lang w:eastAsia="en-IN"/>
        </w:rPr>
      </w:pPr>
    </w:p>
    <w:p w14:paraId="210B26DA" w14:textId="77777777" w:rsidR="00DC41EF" w:rsidRDefault="00DC41EF" w:rsidP="000C4752">
      <w:pPr>
        <w:pStyle w:val="ListParagraph"/>
        <w:numPr>
          <w:ilvl w:val="0"/>
          <w:numId w:val="16"/>
        </w:numPr>
        <w:spacing w:before="100" w:beforeAutospacing="1" w:after="100" w:afterAutospacing="1" w:line="240" w:lineRule="auto"/>
        <w:rPr>
          <w:rFonts w:eastAsia="Times New Roman" w:cstheme="minorHAnsi"/>
          <w:b/>
          <w:sz w:val="24"/>
          <w:szCs w:val="24"/>
          <w:lang w:eastAsia="en-IN"/>
        </w:rPr>
      </w:pPr>
      <w:r w:rsidRPr="00DC41EF">
        <w:rPr>
          <w:rFonts w:eastAsia="Times New Roman" w:cstheme="minorHAnsi"/>
          <w:b/>
          <w:sz w:val="24"/>
          <w:szCs w:val="24"/>
          <w:lang w:eastAsia="en-IN"/>
        </w:rPr>
        <w:t>Logical Attribute</w:t>
      </w:r>
      <w:r>
        <w:rPr>
          <w:rFonts w:eastAsia="Times New Roman" w:cstheme="minorHAnsi"/>
          <w:b/>
          <w:sz w:val="24"/>
          <w:szCs w:val="24"/>
          <w:lang w:eastAsia="en-IN"/>
        </w:rPr>
        <w:br/>
      </w:r>
    </w:p>
    <w:p w14:paraId="1F7EBE5F" w14:textId="49915C17" w:rsidR="00DC41EF" w:rsidRPr="00DC41EF" w:rsidRDefault="00DC41EF" w:rsidP="00DC41EF">
      <w:pPr>
        <w:pStyle w:val="ListParagraph"/>
        <w:spacing w:before="100" w:beforeAutospacing="1" w:after="100" w:afterAutospacing="1" w:line="240" w:lineRule="auto"/>
        <w:ind w:left="1440"/>
        <w:rPr>
          <w:rFonts w:eastAsia="Times New Roman" w:cstheme="minorHAnsi"/>
          <w:b/>
          <w:sz w:val="24"/>
          <w:szCs w:val="24"/>
          <w:lang w:eastAsia="en-IN"/>
        </w:rPr>
      </w:pPr>
      <w:r w:rsidRPr="00DC41EF">
        <w:rPr>
          <w:rFonts w:eastAsia="Times New Roman" w:cstheme="minorHAnsi"/>
          <w:b/>
          <w:noProof/>
          <w:sz w:val="24"/>
          <w:szCs w:val="24"/>
          <w:lang w:eastAsia="en-IN"/>
        </w:rPr>
        <w:drawing>
          <wp:inline distT="0" distB="0" distL="0" distR="0" wp14:anchorId="1B97C1C0" wp14:editId="156C6D8E">
            <wp:extent cx="5663176" cy="2057812"/>
            <wp:effectExtent l="19050" t="19050" r="1397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9472" cy="2071001"/>
                    </a:xfrm>
                    <a:prstGeom prst="rect">
                      <a:avLst/>
                    </a:prstGeom>
                    <a:ln>
                      <a:solidFill>
                        <a:schemeClr val="tx1"/>
                      </a:solidFill>
                    </a:ln>
                  </pic:spPr>
                </pic:pic>
              </a:graphicData>
            </a:graphic>
          </wp:inline>
        </w:drawing>
      </w:r>
    </w:p>
    <w:p w14:paraId="3A86C8E8" w14:textId="11B3B74A" w:rsidR="00DC41EF" w:rsidRDefault="00DC41EF" w:rsidP="00DC41EF">
      <w:pPr>
        <w:spacing w:before="100" w:beforeAutospacing="1" w:after="100" w:afterAutospacing="1" w:line="240" w:lineRule="auto"/>
        <w:ind w:left="720"/>
        <w:rPr>
          <w:rFonts w:eastAsia="Times New Roman" w:cstheme="minorHAnsi"/>
          <w:b/>
          <w:sz w:val="24"/>
          <w:szCs w:val="24"/>
          <w:lang w:eastAsia="en-IN"/>
        </w:rPr>
      </w:pPr>
    </w:p>
    <w:p w14:paraId="368B5CAA" w14:textId="2A010A5E" w:rsidR="00DC41EF" w:rsidRDefault="00DC41EF" w:rsidP="000C4752">
      <w:pPr>
        <w:pStyle w:val="ListParagraph"/>
        <w:numPr>
          <w:ilvl w:val="0"/>
          <w:numId w:val="5"/>
        </w:numPr>
        <w:spacing w:before="100" w:beforeAutospacing="1" w:after="100" w:afterAutospacing="1" w:line="240" w:lineRule="auto"/>
        <w:rPr>
          <w:rFonts w:eastAsia="Times New Roman" w:cstheme="minorHAnsi"/>
          <w:b/>
          <w:sz w:val="24"/>
          <w:szCs w:val="24"/>
          <w:lang w:eastAsia="en-IN"/>
        </w:rPr>
      </w:pPr>
      <w:r>
        <w:rPr>
          <w:rFonts w:eastAsia="Times New Roman" w:cstheme="minorHAnsi"/>
          <w:b/>
          <w:sz w:val="24"/>
          <w:szCs w:val="24"/>
          <w:lang w:eastAsia="en-IN"/>
        </w:rPr>
        <w:lastRenderedPageBreak/>
        <w:t>Edit</w:t>
      </w:r>
      <w:r>
        <w:rPr>
          <w:rFonts w:eastAsia="Times New Roman" w:cstheme="minorHAnsi"/>
          <w:b/>
          <w:sz w:val="24"/>
          <w:szCs w:val="24"/>
          <w:lang w:eastAsia="en-IN"/>
        </w:rPr>
        <w:br/>
      </w:r>
    </w:p>
    <w:p w14:paraId="04F7881A" w14:textId="4527F343" w:rsidR="00DC41EF" w:rsidRPr="00DC41EF" w:rsidRDefault="00DC41EF" w:rsidP="00DC41EF">
      <w:pPr>
        <w:pStyle w:val="ListParagraph"/>
        <w:spacing w:before="100" w:beforeAutospacing="1" w:after="100" w:afterAutospacing="1" w:line="240" w:lineRule="auto"/>
        <w:rPr>
          <w:rFonts w:eastAsia="Times New Roman" w:cstheme="minorHAnsi"/>
          <w:b/>
          <w:sz w:val="24"/>
          <w:szCs w:val="24"/>
          <w:lang w:eastAsia="en-IN"/>
        </w:rPr>
      </w:pPr>
      <w:r w:rsidRPr="00DC41EF">
        <w:rPr>
          <w:rFonts w:eastAsia="Times New Roman" w:cstheme="minorHAnsi"/>
          <w:b/>
          <w:noProof/>
          <w:sz w:val="24"/>
          <w:szCs w:val="24"/>
          <w:lang w:eastAsia="en-IN"/>
        </w:rPr>
        <w:drawing>
          <wp:inline distT="0" distB="0" distL="0" distR="0" wp14:anchorId="28AC33DF" wp14:editId="1EC364CC">
            <wp:extent cx="6026785" cy="1664765"/>
            <wp:effectExtent l="19050" t="19050" r="1206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0409" cy="1676815"/>
                    </a:xfrm>
                    <a:prstGeom prst="rect">
                      <a:avLst/>
                    </a:prstGeom>
                    <a:ln>
                      <a:solidFill>
                        <a:schemeClr val="tx1"/>
                      </a:solidFill>
                    </a:ln>
                  </pic:spPr>
                </pic:pic>
              </a:graphicData>
            </a:graphic>
          </wp:inline>
        </w:drawing>
      </w:r>
    </w:p>
    <w:p w14:paraId="3E9C7A0D" w14:textId="74C953CC" w:rsidR="00305A71" w:rsidRDefault="00305A71" w:rsidP="004A2D94">
      <w:pPr>
        <w:pStyle w:val="ListParagraph"/>
      </w:pPr>
    </w:p>
    <w:p w14:paraId="0121294A" w14:textId="77777777" w:rsidR="004A2D94" w:rsidRDefault="004A2D94" w:rsidP="004A2D94">
      <w:pPr>
        <w:pStyle w:val="ListParagraph"/>
      </w:pPr>
    </w:p>
    <w:p w14:paraId="70B88634" w14:textId="77777777" w:rsidR="004A2D94" w:rsidRDefault="004A2D94">
      <w:r>
        <w:br w:type="page"/>
      </w:r>
    </w:p>
    <w:p w14:paraId="1AA5C1EA" w14:textId="444041E7" w:rsidR="004A2D94" w:rsidRPr="00A660E3" w:rsidRDefault="00A660E3" w:rsidP="002824BA">
      <w:pPr>
        <w:pStyle w:val="Heading2"/>
        <w:rPr>
          <w:rFonts w:asciiTheme="minorHAnsi" w:hAnsiTheme="minorHAnsi" w:cstheme="minorHAnsi"/>
        </w:rPr>
      </w:pPr>
      <w:bookmarkStart w:id="20" w:name="_Toc175215915"/>
      <w:r w:rsidRPr="002824BA">
        <w:lastRenderedPageBreak/>
        <w:t>Quality Test Plan</w:t>
      </w:r>
      <w:bookmarkEnd w:id="20"/>
      <w:r w:rsidRPr="002824BA">
        <w:br/>
      </w:r>
      <w:r>
        <w:rPr>
          <w:rFonts w:asciiTheme="minorHAnsi" w:hAnsiTheme="minorHAnsi" w:cstheme="minorHAnsi"/>
        </w:rPr>
        <w:br/>
      </w:r>
    </w:p>
    <w:p w14:paraId="2D614D7D" w14:textId="37B4F88F" w:rsidR="00A660E3" w:rsidRPr="00A660E3" w:rsidRDefault="00A660E3" w:rsidP="00A660E3">
      <w:pPr>
        <w:pStyle w:val="Heading4"/>
        <w:rPr>
          <w:rFonts w:asciiTheme="minorHAnsi" w:hAnsiTheme="minorHAnsi" w:cstheme="minorHAnsi"/>
          <w:i w:val="0"/>
          <w:sz w:val="24"/>
          <w:szCs w:val="24"/>
        </w:rPr>
      </w:pPr>
      <w:r w:rsidRPr="00A660E3">
        <w:rPr>
          <w:rStyle w:val="Strong"/>
          <w:rFonts w:asciiTheme="minorHAnsi" w:hAnsiTheme="minorHAnsi" w:cstheme="minorHAnsi"/>
          <w:b/>
          <w:bCs/>
          <w:i w:val="0"/>
          <w:sz w:val="24"/>
          <w:szCs w:val="24"/>
        </w:rPr>
        <w:t>Test Plan Creation</w:t>
      </w:r>
    </w:p>
    <w:p w14:paraId="08E68B7B" w14:textId="77777777" w:rsidR="00A660E3" w:rsidRPr="00A660E3" w:rsidRDefault="00A660E3" w:rsidP="000C4752">
      <w:pPr>
        <w:numPr>
          <w:ilvl w:val="0"/>
          <w:numId w:val="17"/>
        </w:numPr>
        <w:spacing w:before="100" w:beforeAutospacing="1" w:after="100" w:afterAutospacing="1" w:line="240" w:lineRule="auto"/>
        <w:rPr>
          <w:rFonts w:cstheme="minorHAnsi"/>
          <w:sz w:val="24"/>
          <w:szCs w:val="24"/>
        </w:rPr>
      </w:pPr>
      <w:r w:rsidRPr="00A660E3">
        <w:rPr>
          <w:rStyle w:val="Strong"/>
          <w:rFonts w:cstheme="minorHAnsi"/>
          <w:sz w:val="24"/>
          <w:szCs w:val="24"/>
        </w:rPr>
        <w:t>Item Name:</w:t>
      </w:r>
      <w:r w:rsidRPr="00A660E3">
        <w:rPr>
          <w:rFonts w:cstheme="minorHAnsi"/>
          <w:sz w:val="24"/>
          <w:szCs w:val="24"/>
        </w:rPr>
        <w:t xml:space="preserve"> [Input Field for Identification]</w:t>
      </w:r>
    </w:p>
    <w:p w14:paraId="0F81A3B6" w14:textId="77777777" w:rsidR="00A660E3" w:rsidRPr="00A660E3" w:rsidRDefault="00A660E3" w:rsidP="000C4752">
      <w:pPr>
        <w:numPr>
          <w:ilvl w:val="1"/>
          <w:numId w:val="17"/>
        </w:numPr>
        <w:spacing w:before="100" w:beforeAutospacing="1" w:after="100" w:afterAutospacing="1" w:line="240" w:lineRule="auto"/>
        <w:rPr>
          <w:rFonts w:cstheme="minorHAnsi"/>
          <w:sz w:val="24"/>
          <w:szCs w:val="24"/>
        </w:rPr>
      </w:pPr>
      <w:r w:rsidRPr="00A660E3">
        <w:rPr>
          <w:rFonts w:cstheme="minorHAnsi"/>
          <w:sz w:val="24"/>
          <w:szCs w:val="24"/>
        </w:rPr>
        <w:t>This will serve as the unique identifier for the test plan.</w:t>
      </w:r>
    </w:p>
    <w:p w14:paraId="7B722F2A" w14:textId="766949BC" w:rsidR="00A660E3" w:rsidRPr="00A660E3" w:rsidRDefault="00A660E3" w:rsidP="00A660E3">
      <w:pPr>
        <w:pStyle w:val="Heading4"/>
        <w:rPr>
          <w:rFonts w:asciiTheme="minorHAnsi" w:hAnsiTheme="minorHAnsi" w:cstheme="minorHAnsi"/>
          <w:i w:val="0"/>
          <w:sz w:val="24"/>
          <w:szCs w:val="24"/>
        </w:rPr>
      </w:pPr>
      <w:r w:rsidRPr="00A660E3">
        <w:rPr>
          <w:rStyle w:val="Strong"/>
          <w:rFonts w:asciiTheme="minorHAnsi" w:hAnsiTheme="minorHAnsi" w:cstheme="minorHAnsi"/>
          <w:b/>
          <w:bCs/>
          <w:i w:val="0"/>
          <w:sz w:val="24"/>
          <w:szCs w:val="24"/>
        </w:rPr>
        <w:t>Adding Attributes</w:t>
      </w:r>
    </w:p>
    <w:p w14:paraId="66886B59" w14:textId="7A190644" w:rsidR="00A660E3" w:rsidRPr="002D5A30" w:rsidRDefault="00A660E3" w:rsidP="000C4752">
      <w:pPr>
        <w:pStyle w:val="NormalWeb"/>
        <w:numPr>
          <w:ilvl w:val="0"/>
          <w:numId w:val="18"/>
        </w:numPr>
        <w:rPr>
          <w:rStyle w:val="Strong"/>
          <w:rFonts w:asciiTheme="minorHAnsi" w:hAnsiTheme="minorHAnsi" w:cstheme="minorHAnsi"/>
          <w:b w:val="0"/>
          <w:bCs w:val="0"/>
        </w:rPr>
      </w:pPr>
      <w:r w:rsidRPr="00A660E3">
        <w:rPr>
          <w:rStyle w:val="Strong"/>
          <w:rFonts w:asciiTheme="minorHAnsi" w:eastAsiaTheme="majorEastAsia" w:hAnsiTheme="minorHAnsi" w:cstheme="minorHAnsi"/>
        </w:rPr>
        <w:t>Numerical Attributes:</w:t>
      </w:r>
    </w:p>
    <w:p w14:paraId="2D12497A" w14:textId="43BA6301" w:rsidR="002D5A30" w:rsidRPr="002D5A30" w:rsidRDefault="002D5A30" w:rsidP="000C4752">
      <w:pPr>
        <w:pStyle w:val="NormalWeb"/>
        <w:numPr>
          <w:ilvl w:val="1"/>
          <w:numId w:val="18"/>
        </w:numPr>
        <w:rPr>
          <w:rFonts w:asciiTheme="minorHAnsi" w:hAnsiTheme="minorHAnsi" w:cstheme="minorHAnsi"/>
          <w:b/>
        </w:rPr>
      </w:pPr>
      <w:r w:rsidRPr="002D5A30">
        <w:rPr>
          <w:rFonts w:asciiTheme="minorHAnsi" w:hAnsiTheme="minorHAnsi" w:cstheme="minorHAnsi"/>
          <w:b/>
        </w:rPr>
        <w:t>Description</w:t>
      </w:r>
      <w:r>
        <w:rPr>
          <w:rFonts w:asciiTheme="minorHAnsi" w:hAnsiTheme="minorHAnsi" w:cstheme="minorHAnsi"/>
          <w:b/>
        </w:rPr>
        <w:t xml:space="preserve">: </w:t>
      </w:r>
      <w:r w:rsidRPr="002D5A30">
        <w:rPr>
          <w:rFonts w:asciiTheme="minorHAnsi" w:hAnsiTheme="minorHAnsi" w:cstheme="minorHAnsi"/>
        </w:rPr>
        <w:t>[Input Field]</w:t>
      </w:r>
    </w:p>
    <w:p w14:paraId="6075073C" w14:textId="15499E5A" w:rsidR="002D5A30" w:rsidRPr="002D5A30" w:rsidRDefault="002D5A30" w:rsidP="000C4752">
      <w:pPr>
        <w:pStyle w:val="NormalWeb"/>
        <w:numPr>
          <w:ilvl w:val="2"/>
          <w:numId w:val="18"/>
        </w:numPr>
        <w:rPr>
          <w:rFonts w:asciiTheme="minorHAnsi" w:hAnsiTheme="minorHAnsi" w:cstheme="minorHAnsi"/>
          <w:b/>
        </w:rPr>
      </w:pPr>
      <w:r>
        <w:rPr>
          <w:rFonts w:asciiTheme="minorHAnsi" w:hAnsiTheme="minorHAnsi" w:cstheme="minorHAnsi"/>
        </w:rPr>
        <w:t>A</w:t>
      </w:r>
      <w:r w:rsidRPr="00366093">
        <w:rPr>
          <w:rFonts w:asciiTheme="minorHAnsi" w:hAnsiTheme="minorHAnsi" w:cstheme="minorHAnsi"/>
        </w:rPr>
        <w:t xml:space="preserve"> brief explanation in the text field.</w:t>
      </w:r>
    </w:p>
    <w:p w14:paraId="1A8B105F" w14:textId="77777777" w:rsidR="00A660E3" w:rsidRPr="00A660E3" w:rsidRDefault="00A660E3" w:rsidP="000C4752">
      <w:pPr>
        <w:numPr>
          <w:ilvl w:val="1"/>
          <w:numId w:val="18"/>
        </w:numPr>
        <w:spacing w:before="100" w:beforeAutospacing="1" w:after="100" w:afterAutospacing="1" w:line="240" w:lineRule="auto"/>
        <w:rPr>
          <w:rFonts w:cstheme="minorHAnsi"/>
          <w:sz w:val="24"/>
          <w:szCs w:val="24"/>
        </w:rPr>
      </w:pPr>
      <w:r w:rsidRPr="00A660E3">
        <w:rPr>
          <w:rStyle w:val="Strong"/>
          <w:rFonts w:cstheme="minorHAnsi"/>
          <w:sz w:val="24"/>
          <w:szCs w:val="24"/>
        </w:rPr>
        <w:t>Reference Value:</w:t>
      </w:r>
      <w:r w:rsidRPr="00A660E3">
        <w:rPr>
          <w:rFonts w:cstheme="minorHAnsi"/>
          <w:sz w:val="24"/>
          <w:szCs w:val="24"/>
        </w:rPr>
        <w:t xml:space="preserve"> [Input Field]</w:t>
      </w:r>
    </w:p>
    <w:p w14:paraId="0927D9D4" w14:textId="4BF9B874" w:rsidR="002D5A30" w:rsidRPr="002D5A30" w:rsidRDefault="00A660E3" w:rsidP="000C4752">
      <w:pPr>
        <w:numPr>
          <w:ilvl w:val="2"/>
          <w:numId w:val="18"/>
        </w:numPr>
        <w:spacing w:before="100" w:beforeAutospacing="1" w:after="100" w:afterAutospacing="1" w:line="240" w:lineRule="auto"/>
        <w:rPr>
          <w:rFonts w:cstheme="minorHAnsi"/>
          <w:sz w:val="24"/>
          <w:szCs w:val="24"/>
        </w:rPr>
      </w:pPr>
      <w:r w:rsidRPr="00A660E3">
        <w:rPr>
          <w:rFonts w:cstheme="minorHAnsi"/>
          <w:sz w:val="24"/>
          <w:szCs w:val="24"/>
        </w:rPr>
        <w:t>The default or standard value for the attribute.</w:t>
      </w:r>
    </w:p>
    <w:p w14:paraId="697190AB" w14:textId="77777777" w:rsidR="00A660E3" w:rsidRPr="00A660E3" w:rsidRDefault="00A660E3" w:rsidP="000C4752">
      <w:pPr>
        <w:numPr>
          <w:ilvl w:val="1"/>
          <w:numId w:val="18"/>
        </w:numPr>
        <w:spacing w:before="100" w:beforeAutospacing="1" w:after="100" w:afterAutospacing="1" w:line="240" w:lineRule="auto"/>
        <w:rPr>
          <w:rFonts w:cstheme="minorHAnsi"/>
          <w:sz w:val="24"/>
          <w:szCs w:val="24"/>
        </w:rPr>
      </w:pPr>
      <w:r w:rsidRPr="00A660E3">
        <w:rPr>
          <w:rStyle w:val="Strong"/>
          <w:rFonts w:cstheme="minorHAnsi"/>
          <w:sz w:val="24"/>
          <w:szCs w:val="24"/>
        </w:rPr>
        <w:t>Upper Limit:</w:t>
      </w:r>
      <w:r w:rsidRPr="00A660E3">
        <w:rPr>
          <w:rFonts w:cstheme="minorHAnsi"/>
          <w:sz w:val="24"/>
          <w:szCs w:val="24"/>
        </w:rPr>
        <w:t xml:space="preserve"> [Input Field]</w:t>
      </w:r>
    </w:p>
    <w:p w14:paraId="44C7EAB4" w14:textId="77777777" w:rsidR="00A660E3" w:rsidRPr="00A660E3" w:rsidRDefault="00A660E3" w:rsidP="000C4752">
      <w:pPr>
        <w:numPr>
          <w:ilvl w:val="2"/>
          <w:numId w:val="18"/>
        </w:numPr>
        <w:spacing w:before="100" w:beforeAutospacing="1" w:after="100" w:afterAutospacing="1" w:line="240" w:lineRule="auto"/>
        <w:rPr>
          <w:rFonts w:cstheme="minorHAnsi"/>
          <w:sz w:val="24"/>
          <w:szCs w:val="24"/>
        </w:rPr>
      </w:pPr>
      <w:r w:rsidRPr="00A660E3">
        <w:rPr>
          <w:rFonts w:cstheme="minorHAnsi"/>
          <w:sz w:val="24"/>
          <w:szCs w:val="24"/>
        </w:rPr>
        <w:t>The maximum allowable value.</w:t>
      </w:r>
    </w:p>
    <w:p w14:paraId="4483DB86" w14:textId="77777777" w:rsidR="00A660E3" w:rsidRPr="00A660E3" w:rsidRDefault="00A660E3" w:rsidP="000C4752">
      <w:pPr>
        <w:numPr>
          <w:ilvl w:val="1"/>
          <w:numId w:val="18"/>
        </w:numPr>
        <w:spacing w:before="100" w:beforeAutospacing="1" w:after="100" w:afterAutospacing="1" w:line="240" w:lineRule="auto"/>
        <w:rPr>
          <w:rFonts w:cstheme="minorHAnsi"/>
          <w:sz w:val="24"/>
          <w:szCs w:val="24"/>
        </w:rPr>
      </w:pPr>
      <w:r w:rsidRPr="00A660E3">
        <w:rPr>
          <w:rStyle w:val="Strong"/>
          <w:rFonts w:cstheme="minorHAnsi"/>
          <w:sz w:val="24"/>
          <w:szCs w:val="24"/>
        </w:rPr>
        <w:t>Lower Limit:</w:t>
      </w:r>
      <w:r w:rsidRPr="00A660E3">
        <w:rPr>
          <w:rFonts w:cstheme="minorHAnsi"/>
          <w:sz w:val="24"/>
          <w:szCs w:val="24"/>
        </w:rPr>
        <w:t xml:space="preserve"> [Input Field]</w:t>
      </w:r>
    </w:p>
    <w:p w14:paraId="11897F3F" w14:textId="77777777" w:rsidR="00A660E3" w:rsidRPr="00A660E3" w:rsidRDefault="00A660E3" w:rsidP="000C4752">
      <w:pPr>
        <w:numPr>
          <w:ilvl w:val="2"/>
          <w:numId w:val="18"/>
        </w:numPr>
        <w:spacing w:before="100" w:beforeAutospacing="1" w:after="100" w:afterAutospacing="1" w:line="240" w:lineRule="auto"/>
        <w:rPr>
          <w:rFonts w:cstheme="minorHAnsi"/>
          <w:sz w:val="24"/>
          <w:szCs w:val="24"/>
        </w:rPr>
      </w:pPr>
      <w:r w:rsidRPr="00A660E3">
        <w:rPr>
          <w:rFonts w:cstheme="minorHAnsi"/>
          <w:sz w:val="24"/>
          <w:szCs w:val="24"/>
        </w:rPr>
        <w:t>The minimum allowable value.</w:t>
      </w:r>
    </w:p>
    <w:p w14:paraId="62E34603" w14:textId="77777777" w:rsidR="00A660E3" w:rsidRPr="00A660E3" w:rsidRDefault="00A660E3" w:rsidP="00A660E3">
      <w:pPr>
        <w:pStyle w:val="NormalWeb"/>
        <w:ind w:left="720"/>
        <w:rPr>
          <w:rFonts w:asciiTheme="minorHAnsi" w:hAnsiTheme="minorHAnsi" w:cstheme="minorHAnsi"/>
        </w:rPr>
      </w:pPr>
      <w:r w:rsidRPr="00A660E3">
        <w:rPr>
          <w:rStyle w:val="Emphasis"/>
          <w:rFonts w:asciiTheme="minorHAnsi" w:eastAsiaTheme="majorEastAsia" w:hAnsiTheme="minorHAnsi" w:cstheme="minorHAnsi"/>
          <w:i w:val="0"/>
        </w:rPr>
        <w:t>Example:</w:t>
      </w:r>
    </w:p>
    <w:p w14:paraId="4401CEC9" w14:textId="51CEAE55" w:rsidR="00A660E3" w:rsidRPr="00A660E3" w:rsidRDefault="00A660E3" w:rsidP="000C4752">
      <w:pPr>
        <w:numPr>
          <w:ilvl w:val="1"/>
          <w:numId w:val="18"/>
        </w:numPr>
        <w:spacing w:before="100" w:beforeAutospacing="1" w:after="100" w:afterAutospacing="1" w:line="240" w:lineRule="auto"/>
        <w:rPr>
          <w:rFonts w:cstheme="minorHAnsi"/>
          <w:sz w:val="24"/>
          <w:szCs w:val="24"/>
        </w:rPr>
      </w:pPr>
      <w:r w:rsidRPr="00A660E3">
        <w:rPr>
          <w:rFonts w:cstheme="minorHAnsi"/>
          <w:sz w:val="24"/>
          <w:szCs w:val="24"/>
        </w:rPr>
        <w:t xml:space="preserve">Attribute: </w:t>
      </w:r>
      <w:r w:rsidR="00616D76">
        <w:rPr>
          <w:rFonts w:cstheme="minorHAnsi"/>
          <w:sz w:val="24"/>
          <w:szCs w:val="24"/>
        </w:rPr>
        <w:t>Length</w:t>
      </w:r>
    </w:p>
    <w:p w14:paraId="1466CBDD" w14:textId="78AF9DFC" w:rsidR="00A660E3" w:rsidRPr="00A660E3" w:rsidRDefault="00616D76" w:rsidP="000C4752">
      <w:pPr>
        <w:numPr>
          <w:ilvl w:val="2"/>
          <w:numId w:val="18"/>
        </w:numPr>
        <w:spacing w:before="100" w:beforeAutospacing="1" w:after="100" w:afterAutospacing="1" w:line="240" w:lineRule="auto"/>
        <w:rPr>
          <w:rFonts w:cstheme="minorHAnsi"/>
          <w:sz w:val="24"/>
          <w:szCs w:val="24"/>
        </w:rPr>
      </w:pPr>
      <w:r>
        <w:rPr>
          <w:rFonts w:cstheme="minorHAnsi"/>
          <w:sz w:val="24"/>
          <w:szCs w:val="24"/>
        </w:rPr>
        <w:t>Reference Value: 2.6cm</w:t>
      </w:r>
    </w:p>
    <w:p w14:paraId="46A7A4C4" w14:textId="64D4B7A8" w:rsidR="00A660E3" w:rsidRPr="00A660E3" w:rsidRDefault="00616D76" w:rsidP="000C4752">
      <w:pPr>
        <w:numPr>
          <w:ilvl w:val="2"/>
          <w:numId w:val="18"/>
        </w:numPr>
        <w:spacing w:before="100" w:beforeAutospacing="1" w:after="100" w:afterAutospacing="1" w:line="240" w:lineRule="auto"/>
        <w:rPr>
          <w:rFonts w:cstheme="minorHAnsi"/>
          <w:sz w:val="24"/>
          <w:szCs w:val="24"/>
        </w:rPr>
      </w:pPr>
      <w:r>
        <w:rPr>
          <w:rFonts w:cstheme="minorHAnsi"/>
          <w:sz w:val="24"/>
          <w:szCs w:val="24"/>
        </w:rPr>
        <w:t>Upper Limit: 0.1cm</w:t>
      </w:r>
    </w:p>
    <w:p w14:paraId="2868D7FC" w14:textId="21458B49" w:rsidR="00A660E3" w:rsidRPr="00A660E3" w:rsidRDefault="00A660E3" w:rsidP="000C4752">
      <w:pPr>
        <w:numPr>
          <w:ilvl w:val="2"/>
          <w:numId w:val="18"/>
        </w:numPr>
        <w:spacing w:before="100" w:beforeAutospacing="1" w:after="100" w:afterAutospacing="1" w:line="240" w:lineRule="auto"/>
        <w:rPr>
          <w:rFonts w:cstheme="minorHAnsi"/>
          <w:sz w:val="24"/>
          <w:szCs w:val="24"/>
        </w:rPr>
      </w:pPr>
      <w:r w:rsidRPr="00A660E3">
        <w:rPr>
          <w:rFonts w:cstheme="minorHAnsi"/>
          <w:sz w:val="24"/>
          <w:szCs w:val="24"/>
        </w:rPr>
        <w:t xml:space="preserve">Lower Limit: </w:t>
      </w:r>
      <w:r w:rsidR="00616D76">
        <w:rPr>
          <w:rFonts w:cstheme="minorHAnsi"/>
          <w:sz w:val="24"/>
          <w:szCs w:val="24"/>
        </w:rPr>
        <w:t>0.1cm</w:t>
      </w:r>
    </w:p>
    <w:p w14:paraId="59329DC9" w14:textId="3870E505" w:rsidR="00A660E3" w:rsidRPr="002D5A30" w:rsidRDefault="00A660E3" w:rsidP="000C4752">
      <w:pPr>
        <w:pStyle w:val="NormalWeb"/>
        <w:numPr>
          <w:ilvl w:val="0"/>
          <w:numId w:val="18"/>
        </w:numPr>
        <w:rPr>
          <w:rStyle w:val="Strong"/>
          <w:rFonts w:asciiTheme="minorHAnsi" w:hAnsiTheme="minorHAnsi" w:cstheme="minorHAnsi"/>
          <w:b w:val="0"/>
          <w:bCs w:val="0"/>
        </w:rPr>
      </w:pPr>
      <w:r w:rsidRPr="00A660E3">
        <w:rPr>
          <w:rStyle w:val="Strong"/>
          <w:rFonts w:asciiTheme="minorHAnsi" w:eastAsiaTheme="majorEastAsia" w:hAnsiTheme="minorHAnsi" w:cstheme="minorHAnsi"/>
        </w:rPr>
        <w:t>Logical Attributes:</w:t>
      </w:r>
    </w:p>
    <w:p w14:paraId="02D21323" w14:textId="77777777" w:rsidR="002D5A30" w:rsidRPr="002D5A30" w:rsidRDefault="002D5A30" w:rsidP="000C4752">
      <w:pPr>
        <w:pStyle w:val="NormalWeb"/>
        <w:numPr>
          <w:ilvl w:val="1"/>
          <w:numId w:val="18"/>
        </w:numPr>
        <w:rPr>
          <w:rFonts w:asciiTheme="minorHAnsi" w:hAnsiTheme="minorHAnsi" w:cstheme="minorHAnsi"/>
          <w:b/>
        </w:rPr>
      </w:pPr>
      <w:r w:rsidRPr="002D5A30">
        <w:rPr>
          <w:rFonts w:asciiTheme="minorHAnsi" w:hAnsiTheme="minorHAnsi" w:cstheme="minorHAnsi"/>
          <w:b/>
        </w:rPr>
        <w:t>Description</w:t>
      </w:r>
      <w:r>
        <w:rPr>
          <w:rFonts w:asciiTheme="minorHAnsi" w:hAnsiTheme="minorHAnsi" w:cstheme="minorHAnsi"/>
          <w:b/>
        </w:rPr>
        <w:t xml:space="preserve">: </w:t>
      </w:r>
      <w:r w:rsidRPr="002D5A30">
        <w:rPr>
          <w:rFonts w:asciiTheme="minorHAnsi" w:hAnsiTheme="minorHAnsi" w:cstheme="minorHAnsi"/>
        </w:rPr>
        <w:t>[Input Field]</w:t>
      </w:r>
    </w:p>
    <w:p w14:paraId="5034D43F" w14:textId="77777777" w:rsidR="002D5A30" w:rsidRPr="002D5A30" w:rsidRDefault="002D5A30" w:rsidP="000C4752">
      <w:pPr>
        <w:pStyle w:val="NormalWeb"/>
        <w:numPr>
          <w:ilvl w:val="2"/>
          <w:numId w:val="18"/>
        </w:numPr>
        <w:rPr>
          <w:rFonts w:asciiTheme="minorHAnsi" w:hAnsiTheme="minorHAnsi" w:cstheme="minorHAnsi"/>
          <w:b/>
        </w:rPr>
      </w:pPr>
      <w:r>
        <w:rPr>
          <w:rFonts w:asciiTheme="minorHAnsi" w:hAnsiTheme="minorHAnsi" w:cstheme="minorHAnsi"/>
        </w:rPr>
        <w:t>A</w:t>
      </w:r>
      <w:r w:rsidRPr="00366093">
        <w:rPr>
          <w:rFonts w:asciiTheme="minorHAnsi" w:hAnsiTheme="minorHAnsi" w:cstheme="minorHAnsi"/>
        </w:rPr>
        <w:t xml:space="preserve"> brief explanation in the text field.</w:t>
      </w:r>
    </w:p>
    <w:p w14:paraId="6600926B" w14:textId="54680938" w:rsidR="00A660E3" w:rsidRPr="00A660E3" w:rsidRDefault="002D5A30" w:rsidP="000C4752">
      <w:pPr>
        <w:numPr>
          <w:ilvl w:val="1"/>
          <w:numId w:val="18"/>
        </w:numPr>
        <w:spacing w:before="100" w:beforeAutospacing="1" w:after="100" w:afterAutospacing="1" w:line="240" w:lineRule="auto"/>
        <w:rPr>
          <w:rFonts w:cstheme="minorHAnsi"/>
          <w:sz w:val="24"/>
          <w:szCs w:val="24"/>
        </w:rPr>
      </w:pPr>
      <w:r w:rsidRPr="00A660E3">
        <w:rPr>
          <w:rStyle w:val="Strong"/>
          <w:rFonts w:cstheme="minorHAnsi"/>
          <w:sz w:val="24"/>
          <w:szCs w:val="24"/>
        </w:rPr>
        <w:t>Reference Value:</w:t>
      </w:r>
      <w:r w:rsidRPr="00A660E3">
        <w:rPr>
          <w:rFonts w:cstheme="minorHAnsi"/>
          <w:sz w:val="24"/>
          <w:szCs w:val="24"/>
        </w:rPr>
        <w:t xml:space="preserve"> [</w:t>
      </w:r>
      <w:r w:rsidRPr="002D5A30">
        <w:rPr>
          <w:rStyle w:val="Strong"/>
          <w:rFonts w:cstheme="minorHAnsi"/>
          <w:b w:val="0"/>
          <w:sz w:val="24"/>
          <w:szCs w:val="24"/>
        </w:rPr>
        <w:t>Checkbox</w:t>
      </w:r>
      <w:r w:rsidRPr="00A660E3">
        <w:rPr>
          <w:rFonts w:cstheme="minorHAnsi"/>
          <w:sz w:val="24"/>
          <w:szCs w:val="24"/>
        </w:rPr>
        <w:t>]</w:t>
      </w:r>
    </w:p>
    <w:p w14:paraId="3EFDF58D" w14:textId="77777777" w:rsidR="00A660E3" w:rsidRPr="00A660E3" w:rsidRDefault="00A660E3" w:rsidP="000C4752">
      <w:pPr>
        <w:numPr>
          <w:ilvl w:val="2"/>
          <w:numId w:val="18"/>
        </w:numPr>
        <w:spacing w:before="100" w:beforeAutospacing="1" w:after="100" w:afterAutospacing="1" w:line="240" w:lineRule="auto"/>
        <w:rPr>
          <w:rFonts w:cstheme="minorHAnsi"/>
          <w:sz w:val="24"/>
          <w:szCs w:val="24"/>
        </w:rPr>
      </w:pPr>
      <w:r w:rsidRPr="00A660E3">
        <w:rPr>
          <w:rFonts w:cstheme="minorHAnsi"/>
          <w:sz w:val="24"/>
          <w:szCs w:val="24"/>
        </w:rPr>
        <w:t>If checked, the test should be conducted as a positive case.</w:t>
      </w:r>
    </w:p>
    <w:p w14:paraId="2FC20488" w14:textId="77777777" w:rsidR="00A660E3" w:rsidRPr="00A660E3" w:rsidRDefault="00A660E3" w:rsidP="000C4752">
      <w:pPr>
        <w:numPr>
          <w:ilvl w:val="2"/>
          <w:numId w:val="18"/>
        </w:numPr>
        <w:spacing w:before="100" w:beforeAutospacing="1" w:after="100" w:afterAutospacing="1" w:line="240" w:lineRule="auto"/>
        <w:rPr>
          <w:rFonts w:cstheme="minorHAnsi"/>
          <w:sz w:val="24"/>
          <w:szCs w:val="24"/>
        </w:rPr>
      </w:pPr>
      <w:r w:rsidRPr="00A660E3">
        <w:rPr>
          <w:rFonts w:cstheme="minorHAnsi"/>
          <w:sz w:val="24"/>
          <w:szCs w:val="24"/>
        </w:rPr>
        <w:t>If unchecked, the test should be conducted as a negative case.</w:t>
      </w:r>
    </w:p>
    <w:p w14:paraId="413494DF" w14:textId="77777777" w:rsidR="00A660E3" w:rsidRPr="00A660E3" w:rsidRDefault="00A660E3" w:rsidP="00A660E3">
      <w:pPr>
        <w:pStyle w:val="NormalWeb"/>
        <w:ind w:left="720"/>
        <w:rPr>
          <w:rFonts w:asciiTheme="minorHAnsi" w:hAnsiTheme="minorHAnsi" w:cstheme="minorHAnsi"/>
        </w:rPr>
      </w:pPr>
      <w:r w:rsidRPr="00A660E3">
        <w:rPr>
          <w:rStyle w:val="Emphasis"/>
          <w:rFonts w:asciiTheme="minorHAnsi" w:eastAsiaTheme="majorEastAsia" w:hAnsiTheme="minorHAnsi" w:cstheme="minorHAnsi"/>
          <w:i w:val="0"/>
        </w:rPr>
        <w:t>Example:</w:t>
      </w:r>
    </w:p>
    <w:p w14:paraId="19400315" w14:textId="77777777" w:rsidR="00A660E3" w:rsidRPr="00A660E3" w:rsidRDefault="00A660E3" w:rsidP="000C4752">
      <w:pPr>
        <w:numPr>
          <w:ilvl w:val="1"/>
          <w:numId w:val="18"/>
        </w:numPr>
        <w:spacing w:before="100" w:beforeAutospacing="1" w:after="100" w:afterAutospacing="1" w:line="240" w:lineRule="auto"/>
        <w:rPr>
          <w:rFonts w:cstheme="minorHAnsi"/>
          <w:sz w:val="24"/>
          <w:szCs w:val="24"/>
        </w:rPr>
      </w:pPr>
      <w:r w:rsidRPr="00A660E3">
        <w:rPr>
          <w:rFonts w:cstheme="minorHAnsi"/>
          <w:sz w:val="24"/>
          <w:szCs w:val="24"/>
        </w:rPr>
        <w:t>Attribute: Power On Status</w:t>
      </w:r>
    </w:p>
    <w:p w14:paraId="47C30ED3" w14:textId="77777777" w:rsidR="00A660E3" w:rsidRPr="00A660E3" w:rsidRDefault="00A660E3" w:rsidP="000C4752">
      <w:pPr>
        <w:numPr>
          <w:ilvl w:val="2"/>
          <w:numId w:val="18"/>
        </w:numPr>
        <w:spacing w:before="100" w:beforeAutospacing="1" w:after="100" w:afterAutospacing="1" w:line="240" w:lineRule="auto"/>
        <w:rPr>
          <w:rFonts w:cstheme="minorHAnsi"/>
          <w:sz w:val="24"/>
          <w:szCs w:val="24"/>
        </w:rPr>
      </w:pPr>
      <w:r w:rsidRPr="00A660E3">
        <w:rPr>
          <w:rFonts w:cstheme="minorHAnsi"/>
          <w:sz w:val="24"/>
          <w:szCs w:val="24"/>
        </w:rPr>
        <w:t>Positive Case: [Checked]</w:t>
      </w:r>
    </w:p>
    <w:p w14:paraId="211C9876" w14:textId="77777777" w:rsidR="00A660E3" w:rsidRPr="00A660E3" w:rsidRDefault="00A660E3" w:rsidP="000C4752">
      <w:pPr>
        <w:numPr>
          <w:ilvl w:val="3"/>
          <w:numId w:val="18"/>
        </w:numPr>
        <w:spacing w:before="100" w:beforeAutospacing="1" w:after="100" w:afterAutospacing="1" w:line="240" w:lineRule="auto"/>
        <w:rPr>
          <w:rFonts w:cstheme="minorHAnsi"/>
          <w:sz w:val="24"/>
          <w:szCs w:val="24"/>
        </w:rPr>
      </w:pPr>
      <w:r w:rsidRPr="00A660E3">
        <w:rPr>
          <w:rFonts w:cstheme="minorHAnsi"/>
          <w:sz w:val="24"/>
          <w:szCs w:val="24"/>
        </w:rPr>
        <w:t>Indicates that the item should be tested to confirm it powers on correctly.</w:t>
      </w:r>
    </w:p>
    <w:p w14:paraId="6111983E" w14:textId="4BB3C34D" w:rsidR="00A660E3" w:rsidRPr="00A660E3" w:rsidRDefault="00A660E3" w:rsidP="00A660E3">
      <w:pPr>
        <w:pStyle w:val="Heading4"/>
        <w:rPr>
          <w:rFonts w:asciiTheme="minorHAnsi" w:hAnsiTheme="minorHAnsi" w:cstheme="minorHAnsi"/>
          <w:i w:val="0"/>
          <w:sz w:val="24"/>
          <w:szCs w:val="24"/>
        </w:rPr>
      </w:pPr>
      <w:r w:rsidRPr="00A660E3">
        <w:rPr>
          <w:rStyle w:val="Strong"/>
          <w:rFonts w:asciiTheme="minorHAnsi" w:hAnsiTheme="minorHAnsi" w:cstheme="minorHAnsi"/>
          <w:b/>
          <w:bCs/>
          <w:i w:val="0"/>
          <w:sz w:val="24"/>
          <w:szCs w:val="24"/>
        </w:rPr>
        <w:t>Editing Attributes</w:t>
      </w:r>
    </w:p>
    <w:p w14:paraId="7B0A7742" w14:textId="77777777" w:rsidR="00A660E3" w:rsidRPr="00A660E3" w:rsidRDefault="00A660E3" w:rsidP="000C4752">
      <w:pPr>
        <w:numPr>
          <w:ilvl w:val="0"/>
          <w:numId w:val="19"/>
        </w:numPr>
        <w:spacing w:before="100" w:beforeAutospacing="1" w:after="100" w:afterAutospacing="1" w:line="240" w:lineRule="auto"/>
        <w:rPr>
          <w:rFonts w:cstheme="minorHAnsi"/>
          <w:sz w:val="24"/>
          <w:szCs w:val="24"/>
        </w:rPr>
      </w:pPr>
      <w:r w:rsidRPr="00A660E3">
        <w:rPr>
          <w:rStyle w:val="Strong"/>
          <w:rFonts w:cstheme="minorHAnsi"/>
          <w:sz w:val="24"/>
          <w:szCs w:val="24"/>
        </w:rPr>
        <w:t>Editing Process:</w:t>
      </w:r>
    </w:p>
    <w:p w14:paraId="5B8E1F07" w14:textId="77777777" w:rsidR="00A660E3" w:rsidRPr="00A660E3" w:rsidRDefault="00A660E3" w:rsidP="000C4752">
      <w:pPr>
        <w:numPr>
          <w:ilvl w:val="1"/>
          <w:numId w:val="19"/>
        </w:numPr>
        <w:spacing w:before="100" w:beforeAutospacing="1" w:after="100" w:afterAutospacing="1" w:line="240" w:lineRule="auto"/>
        <w:rPr>
          <w:rFonts w:cstheme="minorHAnsi"/>
          <w:sz w:val="24"/>
          <w:szCs w:val="24"/>
        </w:rPr>
      </w:pPr>
      <w:r w:rsidRPr="00A660E3">
        <w:rPr>
          <w:rFonts w:cstheme="minorHAnsi"/>
          <w:sz w:val="24"/>
          <w:szCs w:val="24"/>
        </w:rPr>
        <w:t>Edits can be made to the attributes within the test plan.</w:t>
      </w:r>
    </w:p>
    <w:p w14:paraId="764939B7" w14:textId="7F2AE818" w:rsidR="00A660E3" w:rsidRPr="00A660E3" w:rsidRDefault="00A660E3" w:rsidP="000C4752">
      <w:pPr>
        <w:numPr>
          <w:ilvl w:val="1"/>
          <w:numId w:val="19"/>
        </w:numPr>
        <w:spacing w:before="100" w:beforeAutospacing="1" w:after="100" w:afterAutospacing="1" w:line="240" w:lineRule="auto"/>
        <w:rPr>
          <w:rFonts w:cstheme="minorHAnsi"/>
          <w:sz w:val="24"/>
          <w:szCs w:val="24"/>
        </w:rPr>
      </w:pPr>
      <w:r w:rsidRPr="00A660E3">
        <w:rPr>
          <w:rStyle w:val="Strong"/>
          <w:rFonts w:cstheme="minorHAnsi"/>
          <w:sz w:val="24"/>
          <w:szCs w:val="24"/>
        </w:rPr>
        <w:t>Note:</w:t>
      </w:r>
      <w:r w:rsidRPr="00A660E3">
        <w:rPr>
          <w:rFonts w:cstheme="minorHAnsi"/>
          <w:sz w:val="24"/>
          <w:szCs w:val="24"/>
        </w:rPr>
        <w:t xml:space="preserve"> Change</w:t>
      </w:r>
      <w:r w:rsidR="005C6E64">
        <w:rPr>
          <w:rFonts w:cstheme="minorHAnsi"/>
          <w:sz w:val="24"/>
          <w:szCs w:val="24"/>
        </w:rPr>
        <w:t xml:space="preserve">s will not affect existing work order mapping &amp; test </w:t>
      </w:r>
      <w:r w:rsidRPr="00A660E3">
        <w:rPr>
          <w:rFonts w:cstheme="minorHAnsi"/>
          <w:sz w:val="24"/>
          <w:szCs w:val="24"/>
        </w:rPr>
        <w:t>results. They will only be applied to future tests.</w:t>
      </w:r>
    </w:p>
    <w:p w14:paraId="72380A14" w14:textId="6F105A77" w:rsidR="00A660E3" w:rsidRPr="00A660E3" w:rsidRDefault="00A660E3" w:rsidP="00A660E3">
      <w:pPr>
        <w:pStyle w:val="Heading4"/>
        <w:rPr>
          <w:rFonts w:asciiTheme="minorHAnsi" w:hAnsiTheme="minorHAnsi" w:cstheme="minorHAnsi"/>
          <w:i w:val="0"/>
          <w:sz w:val="24"/>
          <w:szCs w:val="24"/>
        </w:rPr>
      </w:pPr>
      <w:r w:rsidRPr="00A660E3">
        <w:rPr>
          <w:rStyle w:val="Strong"/>
          <w:rFonts w:asciiTheme="minorHAnsi" w:hAnsiTheme="minorHAnsi" w:cstheme="minorHAnsi"/>
          <w:b/>
          <w:bCs/>
          <w:i w:val="0"/>
          <w:sz w:val="24"/>
          <w:szCs w:val="24"/>
        </w:rPr>
        <w:lastRenderedPageBreak/>
        <w:t>Deleting Attributes</w:t>
      </w:r>
    </w:p>
    <w:p w14:paraId="6AE790FB" w14:textId="6E3FE19E" w:rsidR="00A660E3" w:rsidRPr="005C6E64" w:rsidRDefault="00A660E3" w:rsidP="000C4752">
      <w:pPr>
        <w:numPr>
          <w:ilvl w:val="0"/>
          <w:numId w:val="20"/>
        </w:numPr>
        <w:spacing w:before="100" w:beforeAutospacing="1" w:after="100" w:afterAutospacing="1" w:line="240" w:lineRule="auto"/>
        <w:rPr>
          <w:rStyle w:val="Strong"/>
          <w:rFonts w:cstheme="minorHAnsi"/>
          <w:b w:val="0"/>
          <w:bCs w:val="0"/>
          <w:sz w:val="24"/>
          <w:szCs w:val="24"/>
        </w:rPr>
      </w:pPr>
      <w:r w:rsidRPr="00A660E3">
        <w:rPr>
          <w:rStyle w:val="Strong"/>
          <w:rFonts w:cstheme="minorHAnsi"/>
          <w:sz w:val="24"/>
          <w:szCs w:val="24"/>
        </w:rPr>
        <w:t>Deletion Process:</w:t>
      </w:r>
    </w:p>
    <w:p w14:paraId="23BF6429" w14:textId="05FA9CFF" w:rsidR="005C6E64" w:rsidRPr="00A660E3" w:rsidRDefault="005C6E64" w:rsidP="005C6E64">
      <w:pPr>
        <w:numPr>
          <w:ilvl w:val="1"/>
          <w:numId w:val="20"/>
        </w:numPr>
        <w:spacing w:before="100" w:beforeAutospacing="1" w:after="100" w:afterAutospacing="1" w:line="240" w:lineRule="auto"/>
        <w:rPr>
          <w:rFonts w:cstheme="minorHAnsi"/>
          <w:sz w:val="24"/>
          <w:szCs w:val="24"/>
        </w:rPr>
      </w:pPr>
      <w:r>
        <w:rPr>
          <w:rFonts w:cstheme="minorHAnsi"/>
          <w:sz w:val="24"/>
          <w:szCs w:val="24"/>
        </w:rPr>
        <w:t xml:space="preserve">Click on the </w:t>
      </w:r>
      <w:r>
        <w:rPr>
          <w:rFonts w:ascii="Segoe UI Symbol" w:hAnsi="Segoe UI Symbol" w:cstheme="minorHAnsi"/>
          <w:sz w:val="24"/>
          <w:szCs w:val="24"/>
        </w:rPr>
        <w:t></w:t>
      </w:r>
      <w:r>
        <w:rPr>
          <w:rFonts w:cstheme="minorHAnsi"/>
          <w:sz w:val="24"/>
          <w:szCs w:val="24"/>
        </w:rPr>
        <w:t xml:space="preserve">delete button on the end of the row. </w:t>
      </w:r>
    </w:p>
    <w:p w14:paraId="50B1E6CB" w14:textId="4DDC2F81" w:rsidR="00A660E3" w:rsidRPr="00A660E3" w:rsidRDefault="005C6E64" w:rsidP="000C4752">
      <w:pPr>
        <w:numPr>
          <w:ilvl w:val="1"/>
          <w:numId w:val="20"/>
        </w:numPr>
        <w:spacing w:before="100" w:beforeAutospacing="1" w:after="100" w:afterAutospacing="1" w:line="240" w:lineRule="auto"/>
        <w:rPr>
          <w:rFonts w:cstheme="minorHAnsi"/>
          <w:sz w:val="24"/>
          <w:szCs w:val="24"/>
        </w:rPr>
      </w:pPr>
      <w:r>
        <w:rPr>
          <w:rFonts w:cstheme="minorHAnsi"/>
          <w:sz w:val="24"/>
          <w:szCs w:val="24"/>
        </w:rPr>
        <w:t xml:space="preserve">Also, </w:t>
      </w:r>
      <w:r w:rsidR="00A660E3" w:rsidRPr="00A660E3">
        <w:rPr>
          <w:rFonts w:cstheme="minorHAnsi"/>
          <w:sz w:val="24"/>
          <w:szCs w:val="24"/>
        </w:rPr>
        <w:t>Deletion of attributes follows the same process as editing.</w:t>
      </w:r>
    </w:p>
    <w:p w14:paraId="53EFCC17" w14:textId="1D0BA534" w:rsidR="00A660E3" w:rsidRPr="00A660E3" w:rsidRDefault="00A660E3" w:rsidP="000C4752">
      <w:pPr>
        <w:numPr>
          <w:ilvl w:val="1"/>
          <w:numId w:val="20"/>
        </w:numPr>
        <w:spacing w:before="100" w:beforeAutospacing="1" w:after="100" w:afterAutospacing="1" w:line="240" w:lineRule="auto"/>
        <w:rPr>
          <w:rFonts w:cstheme="minorHAnsi"/>
          <w:sz w:val="24"/>
          <w:szCs w:val="24"/>
        </w:rPr>
      </w:pPr>
      <w:r w:rsidRPr="00A660E3">
        <w:rPr>
          <w:rStyle w:val="Strong"/>
          <w:rFonts w:cstheme="minorHAnsi"/>
          <w:sz w:val="24"/>
          <w:szCs w:val="24"/>
        </w:rPr>
        <w:t>Note:</w:t>
      </w:r>
      <w:r w:rsidRPr="00A660E3">
        <w:rPr>
          <w:rFonts w:cstheme="minorHAnsi"/>
          <w:sz w:val="24"/>
          <w:szCs w:val="24"/>
        </w:rPr>
        <w:t xml:space="preserve"> Once </w:t>
      </w:r>
      <w:r w:rsidR="00E05E64">
        <w:rPr>
          <w:rFonts w:cstheme="minorHAnsi"/>
          <w:sz w:val="24"/>
          <w:szCs w:val="24"/>
        </w:rPr>
        <w:t>attribute</w:t>
      </w:r>
      <w:r w:rsidR="00E05E64" w:rsidRPr="00A660E3">
        <w:rPr>
          <w:rFonts w:cstheme="minorHAnsi"/>
          <w:sz w:val="24"/>
          <w:szCs w:val="24"/>
        </w:rPr>
        <w:t xml:space="preserve"> </w:t>
      </w:r>
      <w:r w:rsidRPr="00A660E3">
        <w:rPr>
          <w:rFonts w:cstheme="minorHAnsi"/>
          <w:sz w:val="24"/>
          <w:szCs w:val="24"/>
        </w:rPr>
        <w:t>deleted, they will no longer appear in future tests.</w:t>
      </w:r>
    </w:p>
    <w:p w14:paraId="24164314" w14:textId="2C926310" w:rsidR="00A660E3" w:rsidRDefault="00A660E3" w:rsidP="00E05E64"/>
    <w:p w14:paraId="06EF3127" w14:textId="69BC6505" w:rsidR="00E05E64" w:rsidRDefault="00E05E64" w:rsidP="000C4752">
      <w:pPr>
        <w:pStyle w:val="ListParagraph"/>
        <w:numPr>
          <w:ilvl w:val="0"/>
          <w:numId w:val="21"/>
        </w:numPr>
      </w:pPr>
      <w:r>
        <w:t>Creation of new Test Plan Name</w:t>
      </w:r>
      <w:r>
        <w:br/>
      </w:r>
    </w:p>
    <w:p w14:paraId="7B7C507F" w14:textId="16AD08E5" w:rsidR="00E05E64" w:rsidRDefault="00E05E64" w:rsidP="00E05E64">
      <w:pPr>
        <w:pStyle w:val="ListParagraph"/>
      </w:pPr>
      <w:r w:rsidRPr="00E05E64">
        <w:rPr>
          <w:noProof/>
        </w:rPr>
        <w:drawing>
          <wp:inline distT="0" distB="0" distL="0" distR="0" wp14:anchorId="5CD8FF6C" wp14:editId="67112E6A">
            <wp:extent cx="6140925" cy="2548255"/>
            <wp:effectExtent l="19050" t="19050" r="1270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1900" cy="2569408"/>
                    </a:xfrm>
                    <a:prstGeom prst="rect">
                      <a:avLst/>
                    </a:prstGeom>
                    <a:ln>
                      <a:solidFill>
                        <a:schemeClr val="tx1"/>
                      </a:solidFill>
                    </a:ln>
                  </pic:spPr>
                </pic:pic>
              </a:graphicData>
            </a:graphic>
          </wp:inline>
        </w:drawing>
      </w:r>
    </w:p>
    <w:p w14:paraId="073B076C" w14:textId="598AB309" w:rsidR="00E05E64" w:rsidRDefault="00E05E64" w:rsidP="00E05E64">
      <w:pPr>
        <w:pStyle w:val="ListParagraph"/>
      </w:pPr>
    </w:p>
    <w:p w14:paraId="040F03AF" w14:textId="77777777" w:rsidR="000121A3" w:rsidRDefault="00E05E64" w:rsidP="000C4752">
      <w:pPr>
        <w:pStyle w:val="ListParagraph"/>
        <w:numPr>
          <w:ilvl w:val="0"/>
          <w:numId w:val="21"/>
        </w:numPr>
      </w:pPr>
      <w:r>
        <w:t>Clone of new Test Plan</w:t>
      </w:r>
      <w:r w:rsidR="000121A3">
        <w:t xml:space="preserve"> with existing test plan</w:t>
      </w:r>
      <w:r>
        <w:t xml:space="preserve"> (Duplicate Form is a drop down will list all the existing test plan name)</w:t>
      </w:r>
      <w:r>
        <w:br/>
      </w:r>
      <w:r>
        <w:br/>
      </w:r>
    </w:p>
    <w:p w14:paraId="3903420D" w14:textId="2E996341" w:rsidR="00E05E64" w:rsidRDefault="00E05E64" w:rsidP="000121A3">
      <w:pPr>
        <w:pStyle w:val="ListParagraph"/>
      </w:pPr>
      <w:r w:rsidRPr="00E05E64">
        <w:rPr>
          <w:noProof/>
        </w:rPr>
        <w:drawing>
          <wp:inline distT="0" distB="0" distL="0" distR="0" wp14:anchorId="6D61CE62" wp14:editId="7B61DE97">
            <wp:extent cx="6160413" cy="2538095"/>
            <wp:effectExtent l="19050" t="19050" r="1206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37295" cy="2569771"/>
                    </a:xfrm>
                    <a:prstGeom prst="rect">
                      <a:avLst/>
                    </a:prstGeom>
                    <a:ln>
                      <a:solidFill>
                        <a:schemeClr val="tx1"/>
                      </a:solidFill>
                    </a:ln>
                  </pic:spPr>
                </pic:pic>
              </a:graphicData>
            </a:graphic>
          </wp:inline>
        </w:drawing>
      </w:r>
    </w:p>
    <w:p w14:paraId="4D818649" w14:textId="187E5A71" w:rsidR="000121A3" w:rsidRDefault="000121A3" w:rsidP="000121A3">
      <w:pPr>
        <w:pStyle w:val="ListParagraph"/>
      </w:pPr>
    </w:p>
    <w:p w14:paraId="45FFD4D3" w14:textId="77777777" w:rsidR="000121A3" w:rsidRDefault="000121A3" w:rsidP="000121A3">
      <w:pPr>
        <w:pStyle w:val="ListParagraph"/>
      </w:pPr>
    </w:p>
    <w:p w14:paraId="17AC261A" w14:textId="77777777" w:rsidR="000121A3" w:rsidRDefault="000121A3">
      <w:r>
        <w:br w:type="page"/>
      </w:r>
    </w:p>
    <w:p w14:paraId="09391F8B" w14:textId="75629D34" w:rsidR="00BA1FD7" w:rsidRPr="00964018" w:rsidRDefault="00BA1FD7" w:rsidP="00964018">
      <w:pPr>
        <w:pStyle w:val="Subtitle"/>
      </w:pPr>
      <w:r w:rsidRPr="00964018">
        <w:rPr>
          <w:rStyle w:val="Strong"/>
          <w:b w:val="0"/>
          <w:bCs w:val="0"/>
        </w:rPr>
        <w:lastRenderedPageBreak/>
        <w:t>Excel Upload for New Test Plan</w:t>
      </w:r>
    </w:p>
    <w:p w14:paraId="6F7BD649" w14:textId="77777777" w:rsidR="00BA1FD7" w:rsidRPr="00BA1FD7" w:rsidRDefault="00BA1FD7" w:rsidP="000C4752">
      <w:pPr>
        <w:pStyle w:val="NormalWeb"/>
        <w:numPr>
          <w:ilvl w:val="0"/>
          <w:numId w:val="22"/>
        </w:numPr>
        <w:rPr>
          <w:rFonts w:asciiTheme="minorHAnsi" w:hAnsiTheme="minorHAnsi" w:cstheme="minorHAnsi"/>
        </w:rPr>
      </w:pPr>
      <w:r w:rsidRPr="00BA1FD7">
        <w:rPr>
          <w:rStyle w:val="Strong"/>
          <w:rFonts w:asciiTheme="minorHAnsi" w:eastAsiaTheme="majorEastAsia" w:hAnsiTheme="minorHAnsi" w:cstheme="minorHAnsi"/>
        </w:rPr>
        <w:t>Template Download:</w:t>
      </w:r>
    </w:p>
    <w:p w14:paraId="7CD89099" w14:textId="77777777" w:rsidR="00BA1FD7" w:rsidRPr="00BA1FD7" w:rsidRDefault="00BA1FD7" w:rsidP="000C4752">
      <w:pPr>
        <w:numPr>
          <w:ilvl w:val="1"/>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Download Template:</w:t>
      </w:r>
      <w:r w:rsidRPr="00BA1FD7">
        <w:rPr>
          <w:rFonts w:cstheme="minorHAnsi"/>
          <w:sz w:val="24"/>
          <w:szCs w:val="24"/>
        </w:rPr>
        <w:t xml:space="preserve"> [Button to Download Excel Template]</w:t>
      </w:r>
    </w:p>
    <w:p w14:paraId="1B3034F2" w14:textId="77777777" w:rsidR="00BA1FD7" w:rsidRPr="00BA1FD7" w:rsidRDefault="00BA1FD7" w:rsidP="000C4752">
      <w:pPr>
        <w:numPr>
          <w:ilvl w:val="2"/>
          <w:numId w:val="22"/>
        </w:numPr>
        <w:spacing w:before="100" w:beforeAutospacing="1" w:after="100" w:afterAutospacing="1" w:line="240" w:lineRule="auto"/>
        <w:rPr>
          <w:rFonts w:cstheme="minorHAnsi"/>
          <w:sz w:val="24"/>
          <w:szCs w:val="24"/>
        </w:rPr>
      </w:pPr>
      <w:r w:rsidRPr="00BA1FD7">
        <w:rPr>
          <w:rFonts w:cstheme="minorHAnsi"/>
          <w:sz w:val="24"/>
          <w:szCs w:val="24"/>
        </w:rPr>
        <w:t>Provides a pre-defined Excel template for entering attributes.</w:t>
      </w:r>
    </w:p>
    <w:p w14:paraId="236BE907" w14:textId="6DCBA51C" w:rsidR="00BA1FD7" w:rsidRPr="00BA1FD7" w:rsidRDefault="00BA1FD7" w:rsidP="000C4752">
      <w:pPr>
        <w:numPr>
          <w:ilvl w:val="2"/>
          <w:numId w:val="22"/>
        </w:numPr>
        <w:spacing w:before="100" w:beforeAutospacing="1" w:after="100" w:afterAutospacing="1" w:line="240" w:lineRule="auto"/>
        <w:rPr>
          <w:rFonts w:cstheme="minorHAnsi"/>
          <w:sz w:val="24"/>
          <w:szCs w:val="24"/>
        </w:rPr>
      </w:pPr>
      <w:r w:rsidRPr="00BA1FD7">
        <w:rPr>
          <w:rFonts w:cstheme="minorHAnsi"/>
          <w:sz w:val="24"/>
          <w:szCs w:val="24"/>
        </w:rPr>
        <w:t>The templat</w:t>
      </w:r>
      <w:r w:rsidR="004253BB">
        <w:rPr>
          <w:rFonts w:cstheme="minorHAnsi"/>
          <w:sz w:val="24"/>
          <w:szCs w:val="24"/>
        </w:rPr>
        <w:t xml:space="preserve">e includes fields for </w:t>
      </w:r>
      <w:r w:rsidRPr="00BA1FD7">
        <w:rPr>
          <w:rFonts w:cstheme="minorHAnsi"/>
          <w:sz w:val="24"/>
          <w:szCs w:val="24"/>
        </w:rPr>
        <w:t>Attribut</w:t>
      </w:r>
      <w:r w:rsidR="005C6E64">
        <w:rPr>
          <w:rFonts w:cstheme="minorHAnsi"/>
          <w:sz w:val="24"/>
          <w:szCs w:val="24"/>
        </w:rPr>
        <w:t>e</w:t>
      </w:r>
      <w:r w:rsidRPr="00BA1FD7">
        <w:rPr>
          <w:rFonts w:cstheme="minorHAnsi"/>
          <w:sz w:val="24"/>
          <w:szCs w:val="24"/>
        </w:rPr>
        <w:t>,</w:t>
      </w:r>
      <w:r w:rsidR="004253BB">
        <w:rPr>
          <w:rFonts w:cstheme="minorHAnsi"/>
          <w:sz w:val="24"/>
          <w:szCs w:val="24"/>
        </w:rPr>
        <w:t xml:space="preserve"> Description,</w:t>
      </w:r>
      <w:r w:rsidRPr="00BA1FD7">
        <w:rPr>
          <w:rFonts w:cstheme="minorHAnsi"/>
          <w:sz w:val="24"/>
          <w:szCs w:val="24"/>
        </w:rPr>
        <w:t xml:space="preserve"> Reference Value, Upper Limit, Lower Limit</w:t>
      </w:r>
    </w:p>
    <w:p w14:paraId="7DD78576" w14:textId="77777777" w:rsidR="00BA1FD7" w:rsidRPr="00BA1FD7" w:rsidRDefault="00BA1FD7" w:rsidP="00BA1FD7">
      <w:pPr>
        <w:pStyle w:val="NormalWeb"/>
        <w:ind w:left="720"/>
        <w:rPr>
          <w:rFonts w:asciiTheme="minorHAnsi" w:hAnsiTheme="minorHAnsi" w:cstheme="minorHAnsi"/>
        </w:rPr>
      </w:pPr>
      <w:r w:rsidRPr="00BA1FD7">
        <w:rPr>
          <w:rStyle w:val="Emphasis"/>
          <w:rFonts w:asciiTheme="minorHAnsi" w:eastAsiaTheme="majorEastAsia" w:hAnsiTheme="minorHAnsi" w:cstheme="minorHAnsi"/>
          <w:i w:val="0"/>
        </w:rPr>
        <w:t>Template Columns:</w:t>
      </w:r>
    </w:p>
    <w:p w14:paraId="2583A45E" w14:textId="49A9DA21" w:rsidR="00BA1FD7" w:rsidRPr="00BA1FD7" w:rsidRDefault="00BA1FD7" w:rsidP="000C4752">
      <w:pPr>
        <w:numPr>
          <w:ilvl w:val="1"/>
          <w:numId w:val="22"/>
        </w:numPr>
        <w:spacing w:before="100" w:beforeAutospacing="1" w:after="100" w:afterAutospacing="1" w:line="240" w:lineRule="auto"/>
        <w:rPr>
          <w:rStyle w:val="Strong"/>
          <w:rFonts w:cstheme="minorHAnsi"/>
          <w:b w:val="0"/>
          <w:bCs w:val="0"/>
          <w:sz w:val="24"/>
          <w:szCs w:val="24"/>
        </w:rPr>
      </w:pPr>
      <w:r w:rsidRPr="00BA1FD7">
        <w:rPr>
          <w:rStyle w:val="Strong"/>
          <w:rFonts w:cstheme="minorHAnsi"/>
          <w:sz w:val="24"/>
          <w:szCs w:val="24"/>
        </w:rPr>
        <w:t>Attribute Name</w:t>
      </w:r>
      <w:r w:rsidR="004253BB">
        <w:rPr>
          <w:rStyle w:val="Strong"/>
          <w:rFonts w:cstheme="minorHAnsi"/>
          <w:sz w:val="24"/>
          <w:szCs w:val="24"/>
        </w:rPr>
        <w:t xml:space="preserve"> (should be present as Quality Attribute. Also check for spelling)</w:t>
      </w:r>
    </w:p>
    <w:p w14:paraId="00F7D72C" w14:textId="3C074B1E" w:rsidR="00BA1FD7" w:rsidRPr="00BA1FD7" w:rsidRDefault="00BA1FD7" w:rsidP="000C4752">
      <w:pPr>
        <w:numPr>
          <w:ilvl w:val="1"/>
          <w:numId w:val="22"/>
        </w:numPr>
        <w:spacing w:before="100" w:beforeAutospacing="1" w:after="100" w:afterAutospacing="1" w:line="240" w:lineRule="auto"/>
        <w:rPr>
          <w:rFonts w:cstheme="minorHAnsi"/>
          <w:sz w:val="24"/>
          <w:szCs w:val="24"/>
        </w:rPr>
      </w:pPr>
      <w:r>
        <w:rPr>
          <w:rStyle w:val="Strong"/>
          <w:rFonts w:cstheme="minorHAnsi"/>
          <w:sz w:val="24"/>
          <w:szCs w:val="24"/>
        </w:rPr>
        <w:t>Description</w:t>
      </w:r>
    </w:p>
    <w:p w14:paraId="46457B72" w14:textId="77777777" w:rsidR="00BA1FD7" w:rsidRPr="00BA1FD7" w:rsidRDefault="00BA1FD7" w:rsidP="000C4752">
      <w:pPr>
        <w:numPr>
          <w:ilvl w:val="1"/>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Reference Value</w:t>
      </w:r>
      <w:r w:rsidRPr="00BA1FD7">
        <w:rPr>
          <w:rFonts w:cstheme="minorHAnsi"/>
          <w:sz w:val="24"/>
          <w:szCs w:val="24"/>
        </w:rPr>
        <w:t xml:space="preserve"> (for Numerical attributes)</w:t>
      </w:r>
    </w:p>
    <w:p w14:paraId="729DA153" w14:textId="77777777" w:rsidR="00BA1FD7" w:rsidRPr="00BA1FD7" w:rsidRDefault="00BA1FD7" w:rsidP="000C4752">
      <w:pPr>
        <w:numPr>
          <w:ilvl w:val="1"/>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Upper Limit</w:t>
      </w:r>
      <w:r w:rsidRPr="00BA1FD7">
        <w:rPr>
          <w:rFonts w:cstheme="minorHAnsi"/>
          <w:sz w:val="24"/>
          <w:szCs w:val="24"/>
        </w:rPr>
        <w:t xml:space="preserve"> (for Numerical attributes)</w:t>
      </w:r>
    </w:p>
    <w:p w14:paraId="2442CFFC" w14:textId="77777777" w:rsidR="00BA1FD7" w:rsidRPr="00BA1FD7" w:rsidRDefault="00BA1FD7" w:rsidP="000C4752">
      <w:pPr>
        <w:numPr>
          <w:ilvl w:val="1"/>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Lower Limit</w:t>
      </w:r>
      <w:r w:rsidRPr="00BA1FD7">
        <w:rPr>
          <w:rFonts w:cstheme="minorHAnsi"/>
          <w:sz w:val="24"/>
          <w:szCs w:val="24"/>
        </w:rPr>
        <w:t xml:space="preserve"> (for Numerical attributes)</w:t>
      </w:r>
    </w:p>
    <w:p w14:paraId="3231C081" w14:textId="5FE6DC0F" w:rsidR="00BA1FD7" w:rsidRPr="00BA1FD7" w:rsidRDefault="00BA1FD7" w:rsidP="000C4752">
      <w:pPr>
        <w:numPr>
          <w:ilvl w:val="1"/>
          <w:numId w:val="22"/>
        </w:numPr>
        <w:spacing w:before="100" w:beforeAutospacing="1" w:after="100" w:afterAutospacing="1" w:line="240" w:lineRule="auto"/>
        <w:rPr>
          <w:rFonts w:cstheme="minorHAnsi"/>
          <w:sz w:val="24"/>
          <w:szCs w:val="24"/>
        </w:rPr>
      </w:pPr>
      <w:r>
        <w:rPr>
          <w:rStyle w:val="Strong"/>
          <w:rFonts w:cstheme="minorHAnsi"/>
          <w:sz w:val="24"/>
          <w:szCs w:val="24"/>
        </w:rPr>
        <w:t>Reference Value</w:t>
      </w:r>
      <w:r w:rsidRPr="00BA1FD7">
        <w:rPr>
          <w:rFonts w:cstheme="minorHAnsi"/>
          <w:sz w:val="24"/>
          <w:szCs w:val="24"/>
        </w:rPr>
        <w:t xml:space="preserve"> (for Logical</w:t>
      </w:r>
      <w:r>
        <w:rPr>
          <w:rFonts w:cstheme="minorHAnsi"/>
          <w:sz w:val="24"/>
          <w:szCs w:val="24"/>
        </w:rPr>
        <w:t xml:space="preserve"> attributes, with 1 or 0 where 1 </w:t>
      </w:r>
      <w:r w:rsidR="004253BB">
        <w:rPr>
          <w:rFonts w:cstheme="minorHAnsi"/>
          <w:sz w:val="24"/>
          <w:szCs w:val="24"/>
        </w:rPr>
        <w:t>considered as</w:t>
      </w:r>
      <w:r>
        <w:rPr>
          <w:rFonts w:cstheme="minorHAnsi"/>
          <w:sz w:val="24"/>
          <w:szCs w:val="24"/>
        </w:rPr>
        <w:t xml:space="preserve"> positive case and 0 </w:t>
      </w:r>
      <w:r w:rsidR="004253BB">
        <w:rPr>
          <w:rFonts w:cstheme="minorHAnsi"/>
          <w:sz w:val="24"/>
          <w:szCs w:val="24"/>
        </w:rPr>
        <w:t xml:space="preserve">considered as </w:t>
      </w:r>
      <w:r>
        <w:rPr>
          <w:rFonts w:cstheme="minorHAnsi"/>
          <w:sz w:val="24"/>
          <w:szCs w:val="24"/>
        </w:rPr>
        <w:t>negative case</w:t>
      </w:r>
      <w:r w:rsidRPr="00BA1FD7">
        <w:rPr>
          <w:rFonts w:cstheme="minorHAnsi"/>
          <w:sz w:val="24"/>
          <w:szCs w:val="24"/>
        </w:rPr>
        <w:t>)</w:t>
      </w:r>
    </w:p>
    <w:p w14:paraId="39B2D30E" w14:textId="77777777" w:rsidR="00BA1FD7" w:rsidRPr="00BA1FD7" w:rsidRDefault="00BA1FD7" w:rsidP="000C4752">
      <w:pPr>
        <w:pStyle w:val="NormalWeb"/>
        <w:numPr>
          <w:ilvl w:val="0"/>
          <w:numId w:val="22"/>
        </w:numPr>
        <w:rPr>
          <w:rFonts w:asciiTheme="minorHAnsi" w:hAnsiTheme="minorHAnsi" w:cstheme="minorHAnsi"/>
        </w:rPr>
      </w:pPr>
      <w:r w:rsidRPr="00BA1FD7">
        <w:rPr>
          <w:rStyle w:val="Strong"/>
          <w:rFonts w:asciiTheme="minorHAnsi" w:eastAsiaTheme="majorEastAsia" w:hAnsiTheme="minorHAnsi" w:cstheme="minorHAnsi"/>
        </w:rPr>
        <w:t>Upload Excel File:</w:t>
      </w:r>
    </w:p>
    <w:p w14:paraId="1C5790C9" w14:textId="77777777" w:rsidR="00BA1FD7" w:rsidRPr="00BA1FD7" w:rsidRDefault="00BA1FD7" w:rsidP="000C4752">
      <w:pPr>
        <w:numPr>
          <w:ilvl w:val="1"/>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Upload Button:</w:t>
      </w:r>
      <w:r w:rsidRPr="00BA1FD7">
        <w:rPr>
          <w:rFonts w:cstheme="minorHAnsi"/>
          <w:sz w:val="24"/>
          <w:szCs w:val="24"/>
        </w:rPr>
        <w:t xml:space="preserve"> [Button to Upload Excel File]</w:t>
      </w:r>
    </w:p>
    <w:p w14:paraId="665A3A8C" w14:textId="77777777" w:rsidR="00BA1FD7" w:rsidRPr="00BA1FD7" w:rsidRDefault="00BA1FD7" w:rsidP="000C4752">
      <w:pPr>
        <w:numPr>
          <w:ilvl w:val="2"/>
          <w:numId w:val="22"/>
        </w:numPr>
        <w:spacing w:before="100" w:beforeAutospacing="1" w:after="100" w:afterAutospacing="1" w:line="240" w:lineRule="auto"/>
        <w:rPr>
          <w:rFonts w:cstheme="minorHAnsi"/>
          <w:sz w:val="24"/>
          <w:szCs w:val="24"/>
        </w:rPr>
      </w:pPr>
      <w:r w:rsidRPr="00BA1FD7">
        <w:rPr>
          <w:rFonts w:cstheme="minorHAnsi"/>
          <w:sz w:val="24"/>
          <w:szCs w:val="24"/>
        </w:rPr>
        <w:t>Allows users to upload the completed Excel file.</w:t>
      </w:r>
    </w:p>
    <w:p w14:paraId="2E84EA4C" w14:textId="77777777" w:rsidR="00BA1FD7" w:rsidRPr="00BA1FD7" w:rsidRDefault="00BA1FD7" w:rsidP="000C4752">
      <w:pPr>
        <w:numPr>
          <w:ilvl w:val="2"/>
          <w:numId w:val="22"/>
        </w:numPr>
        <w:spacing w:before="100" w:beforeAutospacing="1" w:after="100" w:afterAutospacing="1" w:line="240" w:lineRule="auto"/>
        <w:rPr>
          <w:rFonts w:cstheme="minorHAnsi"/>
          <w:sz w:val="24"/>
          <w:szCs w:val="24"/>
        </w:rPr>
      </w:pPr>
      <w:r w:rsidRPr="00BA1FD7">
        <w:rPr>
          <w:rFonts w:cstheme="minorHAnsi"/>
          <w:sz w:val="24"/>
          <w:szCs w:val="24"/>
        </w:rPr>
        <w:t>File must adhere to the downloaded template format.</w:t>
      </w:r>
    </w:p>
    <w:p w14:paraId="3C1D2C7E" w14:textId="77777777" w:rsidR="00BA1FD7" w:rsidRPr="00BA1FD7" w:rsidRDefault="00BA1FD7" w:rsidP="000C4752">
      <w:pPr>
        <w:pStyle w:val="NormalWeb"/>
        <w:numPr>
          <w:ilvl w:val="0"/>
          <w:numId w:val="22"/>
        </w:numPr>
        <w:rPr>
          <w:rFonts w:asciiTheme="minorHAnsi" w:hAnsiTheme="minorHAnsi" w:cstheme="minorHAnsi"/>
        </w:rPr>
      </w:pPr>
      <w:r w:rsidRPr="00BA1FD7">
        <w:rPr>
          <w:rStyle w:val="Strong"/>
          <w:rFonts w:asciiTheme="minorHAnsi" w:eastAsiaTheme="majorEastAsia" w:hAnsiTheme="minorHAnsi" w:cstheme="minorHAnsi"/>
        </w:rPr>
        <w:t>Validation and Import:</w:t>
      </w:r>
    </w:p>
    <w:p w14:paraId="4640B12B" w14:textId="77777777" w:rsidR="00BA1FD7" w:rsidRPr="00BA1FD7" w:rsidRDefault="00BA1FD7" w:rsidP="000C4752">
      <w:pPr>
        <w:numPr>
          <w:ilvl w:val="1"/>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Validation:</w:t>
      </w:r>
      <w:r w:rsidRPr="00BA1FD7">
        <w:rPr>
          <w:rFonts w:cstheme="minorHAnsi"/>
          <w:sz w:val="24"/>
          <w:szCs w:val="24"/>
        </w:rPr>
        <w:t xml:space="preserve"> The system will check the uploaded file for correct formatting and required fields.</w:t>
      </w:r>
    </w:p>
    <w:p w14:paraId="3AD99ED4" w14:textId="77777777" w:rsidR="00BA1FD7" w:rsidRPr="00BA1FD7" w:rsidRDefault="00BA1FD7" w:rsidP="000C4752">
      <w:pPr>
        <w:numPr>
          <w:ilvl w:val="1"/>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Import:</w:t>
      </w:r>
      <w:r w:rsidRPr="00BA1FD7">
        <w:rPr>
          <w:rFonts w:cstheme="minorHAnsi"/>
          <w:sz w:val="24"/>
          <w:szCs w:val="24"/>
        </w:rPr>
        <w:t xml:space="preserve"> If validation is successful, the attributes from the Excel file will be imported into a new test plan.</w:t>
      </w:r>
    </w:p>
    <w:p w14:paraId="49AF0D8C" w14:textId="77777777" w:rsidR="00BA1FD7" w:rsidRPr="00BA1FD7" w:rsidRDefault="00BA1FD7" w:rsidP="00BA1FD7">
      <w:pPr>
        <w:pStyle w:val="NormalWeb"/>
        <w:ind w:left="720"/>
        <w:rPr>
          <w:rFonts w:asciiTheme="minorHAnsi" w:hAnsiTheme="minorHAnsi" w:cstheme="minorHAnsi"/>
        </w:rPr>
      </w:pPr>
      <w:r w:rsidRPr="00BA1FD7">
        <w:rPr>
          <w:rStyle w:val="Emphasis"/>
          <w:rFonts w:asciiTheme="minorHAnsi" w:eastAsiaTheme="majorEastAsia" w:hAnsiTheme="minorHAnsi" w:cstheme="minorHAnsi"/>
          <w:i w:val="0"/>
        </w:rPr>
        <w:t>Error Handling:</w:t>
      </w:r>
    </w:p>
    <w:p w14:paraId="5BA7883A" w14:textId="77777777" w:rsidR="00BA1FD7" w:rsidRPr="00BA1FD7" w:rsidRDefault="00BA1FD7" w:rsidP="000C4752">
      <w:pPr>
        <w:numPr>
          <w:ilvl w:val="1"/>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Error Messages:</w:t>
      </w:r>
      <w:r w:rsidRPr="00BA1FD7">
        <w:rPr>
          <w:rFonts w:cstheme="minorHAnsi"/>
          <w:sz w:val="24"/>
          <w:szCs w:val="24"/>
        </w:rPr>
        <w:t xml:space="preserve"> Provide specific error messages if the file format is incorrect or required fields are missing.</w:t>
      </w:r>
    </w:p>
    <w:p w14:paraId="45220724" w14:textId="77777777" w:rsidR="00BA1FD7" w:rsidRPr="00BA1FD7" w:rsidRDefault="00BA1FD7" w:rsidP="00BA1FD7">
      <w:pPr>
        <w:pStyle w:val="NormalWeb"/>
        <w:ind w:left="720"/>
        <w:rPr>
          <w:rFonts w:asciiTheme="minorHAnsi" w:hAnsiTheme="minorHAnsi" w:cstheme="minorHAnsi"/>
        </w:rPr>
      </w:pPr>
      <w:r w:rsidRPr="00BA1FD7">
        <w:rPr>
          <w:rStyle w:val="Emphasis"/>
          <w:rFonts w:asciiTheme="minorHAnsi" w:eastAsiaTheme="majorEastAsia" w:hAnsiTheme="minorHAnsi" w:cstheme="minorHAnsi"/>
          <w:i w:val="0"/>
        </w:rPr>
        <w:t>Example:</w:t>
      </w:r>
    </w:p>
    <w:p w14:paraId="348F5898" w14:textId="0EA7FC28" w:rsidR="00BA1FD7" w:rsidRDefault="00BA1FD7" w:rsidP="000C4752">
      <w:pPr>
        <w:numPr>
          <w:ilvl w:val="1"/>
          <w:numId w:val="22"/>
        </w:numPr>
        <w:spacing w:before="100" w:beforeAutospacing="1" w:after="100" w:afterAutospacing="1" w:line="240" w:lineRule="auto"/>
        <w:rPr>
          <w:rStyle w:val="Strong"/>
          <w:rFonts w:cstheme="minorHAnsi"/>
          <w:b w:val="0"/>
          <w:bCs w:val="0"/>
          <w:sz w:val="24"/>
          <w:szCs w:val="24"/>
        </w:rPr>
      </w:pPr>
      <w:r w:rsidRPr="00BA1FD7">
        <w:rPr>
          <w:rStyle w:val="Strong"/>
          <w:rFonts w:cstheme="minorHAnsi"/>
          <w:sz w:val="24"/>
          <w:szCs w:val="24"/>
        </w:rPr>
        <w:t>Uploaded File Content:</w:t>
      </w:r>
    </w:p>
    <w:p w14:paraId="4379490F" w14:textId="3D0899F3" w:rsidR="00BA1FD7" w:rsidRPr="00BA1FD7" w:rsidRDefault="00AF443C" w:rsidP="00AF443C">
      <w:pPr>
        <w:spacing w:before="100" w:beforeAutospacing="1" w:after="100" w:afterAutospacing="1" w:line="240" w:lineRule="auto"/>
        <w:ind w:left="2160"/>
        <w:rPr>
          <w:rFonts w:cstheme="minorHAnsi"/>
          <w:sz w:val="24"/>
          <w:szCs w:val="24"/>
        </w:rPr>
      </w:pPr>
      <w:r>
        <w:rPr>
          <w:rStyle w:val="Strong"/>
          <w:rFonts w:cstheme="minorHAnsi"/>
          <w:bCs w:val="0"/>
          <w:sz w:val="24"/>
          <w:szCs w:val="24"/>
        </w:rPr>
        <w:t xml:space="preserve">For </w:t>
      </w:r>
      <w:r w:rsidR="00BA1FD7">
        <w:rPr>
          <w:rStyle w:val="Strong"/>
          <w:rFonts w:cstheme="minorHAnsi"/>
          <w:bCs w:val="0"/>
          <w:sz w:val="24"/>
          <w:szCs w:val="24"/>
        </w:rPr>
        <w:t>Numerical</w:t>
      </w:r>
      <w:r w:rsidR="00BA1FD7" w:rsidRPr="00BA1FD7">
        <w:rPr>
          <w:rStyle w:val="Strong"/>
          <w:rFonts w:cstheme="minorHAnsi"/>
          <w:bCs w:val="0"/>
          <w:sz w:val="24"/>
          <w:szCs w:val="24"/>
        </w:rPr>
        <w:t xml:space="preserve"> Attribute</w:t>
      </w:r>
    </w:p>
    <w:p w14:paraId="610A838C" w14:textId="77777777" w:rsidR="00BA1FD7" w:rsidRPr="00BA1FD7" w:rsidRDefault="00BA1FD7" w:rsidP="000C4752">
      <w:pPr>
        <w:numPr>
          <w:ilvl w:val="2"/>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Attribute Name:</w:t>
      </w:r>
      <w:r w:rsidRPr="00BA1FD7">
        <w:rPr>
          <w:rFonts w:cstheme="minorHAnsi"/>
          <w:sz w:val="24"/>
          <w:szCs w:val="24"/>
        </w:rPr>
        <w:t xml:space="preserve"> Voltage</w:t>
      </w:r>
    </w:p>
    <w:p w14:paraId="6B658373" w14:textId="77777777" w:rsidR="00BA1FD7" w:rsidRPr="00BA1FD7" w:rsidRDefault="00BA1FD7" w:rsidP="000C4752">
      <w:pPr>
        <w:numPr>
          <w:ilvl w:val="2"/>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Reference Value:</w:t>
      </w:r>
      <w:r w:rsidRPr="00BA1FD7">
        <w:rPr>
          <w:rFonts w:cstheme="minorHAnsi"/>
          <w:sz w:val="24"/>
          <w:szCs w:val="24"/>
        </w:rPr>
        <w:t xml:space="preserve"> 220V</w:t>
      </w:r>
    </w:p>
    <w:p w14:paraId="3070BAB4" w14:textId="2A41DA3C" w:rsidR="00BA1FD7" w:rsidRPr="00BA1FD7" w:rsidRDefault="00BA1FD7" w:rsidP="000C4752">
      <w:pPr>
        <w:numPr>
          <w:ilvl w:val="2"/>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Upper Limit:</w:t>
      </w:r>
      <w:r>
        <w:rPr>
          <w:rFonts w:cstheme="minorHAnsi"/>
          <w:sz w:val="24"/>
          <w:szCs w:val="24"/>
        </w:rPr>
        <w:t xml:space="preserve"> 0.01</w:t>
      </w:r>
      <w:r w:rsidRPr="00BA1FD7">
        <w:rPr>
          <w:rFonts w:cstheme="minorHAnsi"/>
          <w:sz w:val="24"/>
          <w:szCs w:val="24"/>
        </w:rPr>
        <w:t>V</w:t>
      </w:r>
    </w:p>
    <w:p w14:paraId="2C7AEF28" w14:textId="3C5FB99C" w:rsidR="00BA1FD7" w:rsidRDefault="00BA1FD7" w:rsidP="000C4752">
      <w:pPr>
        <w:numPr>
          <w:ilvl w:val="2"/>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Lower Limit:</w:t>
      </w:r>
      <w:r>
        <w:rPr>
          <w:rFonts w:cstheme="minorHAnsi"/>
          <w:sz w:val="24"/>
          <w:szCs w:val="24"/>
        </w:rPr>
        <w:t xml:space="preserve"> 0.01</w:t>
      </w:r>
      <w:r w:rsidRPr="00BA1FD7">
        <w:rPr>
          <w:rFonts w:cstheme="minorHAnsi"/>
          <w:sz w:val="24"/>
          <w:szCs w:val="24"/>
        </w:rPr>
        <w:t>V</w:t>
      </w:r>
    </w:p>
    <w:p w14:paraId="534868EA" w14:textId="77777777" w:rsidR="00AF443C" w:rsidRDefault="00AF443C" w:rsidP="00AF443C">
      <w:pPr>
        <w:spacing w:before="100" w:beforeAutospacing="1" w:after="100" w:afterAutospacing="1" w:line="240" w:lineRule="auto"/>
        <w:ind w:left="2160"/>
        <w:rPr>
          <w:rFonts w:cstheme="minorHAnsi"/>
          <w:b/>
          <w:sz w:val="24"/>
          <w:szCs w:val="24"/>
        </w:rPr>
      </w:pPr>
    </w:p>
    <w:p w14:paraId="11C611C3" w14:textId="77777777" w:rsidR="00AF443C" w:rsidRDefault="00AF443C" w:rsidP="00AF443C">
      <w:pPr>
        <w:spacing w:before="100" w:beforeAutospacing="1" w:after="100" w:afterAutospacing="1" w:line="240" w:lineRule="auto"/>
        <w:ind w:left="2160"/>
        <w:rPr>
          <w:rFonts w:cstheme="minorHAnsi"/>
          <w:b/>
          <w:sz w:val="24"/>
          <w:szCs w:val="24"/>
        </w:rPr>
      </w:pPr>
    </w:p>
    <w:p w14:paraId="44D42F93" w14:textId="77777777" w:rsidR="00AF443C" w:rsidRDefault="00AF443C" w:rsidP="00AF443C">
      <w:pPr>
        <w:spacing w:before="100" w:beforeAutospacing="1" w:after="100" w:afterAutospacing="1" w:line="240" w:lineRule="auto"/>
        <w:ind w:left="2160"/>
        <w:rPr>
          <w:rFonts w:cstheme="minorHAnsi"/>
          <w:b/>
          <w:sz w:val="24"/>
          <w:szCs w:val="24"/>
        </w:rPr>
      </w:pPr>
    </w:p>
    <w:p w14:paraId="3F6075BB" w14:textId="7853E063" w:rsidR="00AF443C" w:rsidRDefault="00AF443C" w:rsidP="00AF443C">
      <w:pPr>
        <w:spacing w:before="100" w:beforeAutospacing="1" w:after="100" w:afterAutospacing="1" w:line="240" w:lineRule="auto"/>
        <w:ind w:left="2160"/>
        <w:rPr>
          <w:rFonts w:cstheme="minorHAnsi"/>
          <w:b/>
          <w:sz w:val="24"/>
          <w:szCs w:val="24"/>
        </w:rPr>
      </w:pPr>
      <w:r w:rsidRPr="00AF443C">
        <w:rPr>
          <w:rFonts w:cstheme="minorHAnsi"/>
          <w:b/>
          <w:sz w:val="24"/>
          <w:szCs w:val="24"/>
        </w:rPr>
        <w:lastRenderedPageBreak/>
        <w:t>For Logical Attribute</w:t>
      </w:r>
    </w:p>
    <w:p w14:paraId="2EF3F2C6" w14:textId="7E8FD27E" w:rsidR="00AF443C" w:rsidRPr="00BA1FD7" w:rsidRDefault="00AF443C" w:rsidP="000C4752">
      <w:pPr>
        <w:numPr>
          <w:ilvl w:val="2"/>
          <w:numId w:val="22"/>
        </w:numPr>
        <w:spacing w:before="100" w:beforeAutospacing="1" w:after="100" w:afterAutospacing="1" w:line="240" w:lineRule="auto"/>
        <w:rPr>
          <w:rFonts w:cstheme="minorHAnsi"/>
          <w:sz w:val="24"/>
          <w:szCs w:val="24"/>
        </w:rPr>
      </w:pPr>
      <w:r w:rsidRPr="00BA1FD7">
        <w:rPr>
          <w:rStyle w:val="Strong"/>
          <w:rFonts w:cstheme="minorHAnsi"/>
          <w:sz w:val="24"/>
          <w:szCs w:val="24"/>
        </w:rPr>
        <w:t>Attribute Name:</w:t>
      </w:r>
      <w:r w:rsidRPr="00BA1FD7">
        <w:rPr>
          <w:rFonts w:cstheme="minorHAnsi"/>
          <w:sz w:val="24"/>
          <w:szCs w:val="24"/>
        </w:rPr>
        <w:t xml:space="preserve"> </w:t>
      </w:r>
      <w:r>
        <w:rPr>
          <w:rFonts w:cstheme="minorHAnsi"/>
          <w:sz w:val="24"/>
          <w:szCs w:val="24"/>
        </w:rPr>
        <w:t>Colour</w:t>
      </w:r>
    </w:p>
    <w:p w14:paraId="3A6F3843" w14:textId="5CFEBB99" w:rsidR="004253BB" w:rsidRPr="00AF443C" w:rsidRDefault="00AF443C" w:rsidP="000C4752">
      <w:pPr>
        <w:pStyle w:val="ListParagraph"/>
        <w:numPr>
          <w:ilvl w:val="2"/>
          <w:numId w:val="22"/>
        </w:numPr>
        <w:spacing w:before="100" w:beforeAutospacing="1" w:after="100" w:afterAutospacing="1" w:line="240" w:lineRule="auto"/>
        <w:rPr>
          <w:rStyle w:val="Strong"/>
          <w:rFonts w:cstheme="minorHAnsi"/>
          <w:sz w:val="24"/>
          <w:szCs w:val="24"/>
        </w:rPr>
      </w:pPr>
      <w:r w:rsidRPr="00AF443C">
        <w:rPr>
          <w:rStyle w:val="Strong"/>
          <w:rFonts w:cstheme="minorHAnsi"/>
          <w:sz w:val="24"/>
          <w:szCs w:val="24"/>
        </w:rPr>
        <w:t>Reference Value:</w:t>
      </w:r>
      <w:r w:rsidRPr="00AF443C">
        <w:rPr>
          <w:rFonts w:cstheme="minorHAnsi"/>
          <w:sz w:val="24"/>
          <w:szCs w:val="24"/>
        </w:rPr>
        <w:t xml:space="preserve"> 1 (Yes)</w:t>
      </w:r>
      <w:r w:rsidR="004253BB" w:rsidRPr="00AF443C">
        <w:rPr>
          <w:rStyle w:val="Strong"/>
          <w:rFonts w:cstheme="minorHAnsi"/>
          <w:sz w:val="24"/>
          <w:szCs w:val="24"/>
        </w:rPr>
        <w:t xml:space="preserve"> </w:t>
      </w:r>
    </w:p>
    <w:p w14:paraId="4D7BC1DB" w14:textId="640AFC76" w:rsidR="00AF443C" w:rsidRDefault="00AF443C" w:rsidP="004253BB">
      <w:pPr>
        <w:pStyle w:val="ListParagraph"/>
        <w:spacing w:before="100" w:beforeAutospacing="1" w:after="100" w:afterAutospacing="1" w:line="240" w:lineRule="auto"/>
        <w:ind w:left="2160"/>
        <w:rPr>
          <w:rFonts w:cstheme="minorHAnsi"/>
          <w:b/>
          <w:sz w:val="24"/>
          <w:szCs w:val="24"/>
        </w:rPr>
      </w:pPr>
      <w:r w:rsidRPr="00AF443C">
        <w:rPr>
          <w:rStyle w:val="Strong"/>
          <w:rFonts w:cstheme="minorHAnsi"/>
          <w:sz w:val="24"/>
          <w:szCs w:val="24"/>
        </w:rPr>
        <w:br/>
      </w:r>
      <w:r w:rsidRPr="00AF443C">
        <w:rPr>
          <w:rStyle w:val="Strong"/>
          <w:rFonts w:cstheme="minorHAnsi"/>
          <w:sz w:val="24"/>
          <w:szCs w:val="24"/>
        </w:rPr>
        <w:br/>
      </w:r>
    </w:p>
    <w:p w14:paraId="710E1BE4" w14:textId="4A84FC1C" w:rsidR="00AF443C" w:rsidRPr="004253BB" w:rsidRDefault="00AF443C" w:rsidP="000C4752">
      <w:pPr>
        <w:pStyle w:val="ListParagraph"/>
        <w:numPr>
          <w:ilvl w:val="2"/>
          <w:numId w:val="22"/>
        </w:numPr>
        <w:spacing w:before="100" w:beforeAutospacing="1" w:after="100" w:afterAutospacing="1" w:line="240" w:lineRule="auto"/>
        <w:rPr>
          <w:rStyle w:val="Strong"/>
          <w:rFonts w:cstheme="minorHAnsi"/>
          <w:bCs w:val="0"/>
          <w:sz w:val="24"/>
          <w:szCs w:val="24"/>
        </w:rPr>
      </w:pPr>
      <w:r>
        <w:rPr>
          <w:rStyle w:val="Strong"/>
          <w:rFonts w:cstheme="minorHAnsi"/>
          <w:sz w:val="24"/>
          <w:szCs w:val="24"/>
        </w:rPr>
        <w:t>Excel to be uploaded</w:t>
      </w:r>
    </w:p>
    <w:p w14:paraId="6AC899A8" w14:textId="0A6C2C44" w:rsidR="004253BB" w:rsidRPr="00AF443C" w:rsidRDefault="004253BB" w:rsidP="004253BB">
      <w:pPr>
        <w:pStyle w:val="ListParagraph"/>
        <w:spacing w:before="100" w:beforeAutospacing="1" w:after="100" w:afterAutospacing="1" w:line="240" w:lineRule="auto"/>
        <w:ind w:left="2160"/>
        <w:rPr>
          <w:rFonts w:cstheme="minorHAnsi"/>
          <w:b/>
          <w:sz w:val="24"/>
          <w:szCs w:val="24"/>
        </w:rPr>
      </w:pPr>
    </w:p>
    <w:p w14:paraId="422D7C7D" w14:textId="569FE24D" w:rsidR="00AF443C" w:rsidRPr="004253BB" w:rsidRDefault="004253BB" w:rsidP="004253BB">
      <w:pPr>
        <w:pStyle w:val="ListParagraph"/>
        <w:spacing w:before="100" w:beforeAutospacing="1" w:after="100" w:afterAutospacing="1" w:line="240" w:lineRule="auto"/>
        <w:ind w:left="2160"/>
        <w:rPr>
          <w:rFonts w:cstheme="minorHAnsi"/>
          <w:b/>
          <w:sz w:val="24"/>
          <w:szCs w:val="24"/>
        </w:rPr>
      </w:pPr>
      <w:r w:rsidRPr="004253BB">
        <w:rPr>
          <w:rFonts w:cstheme="minorHAnsi"/>
          <w:b/>
          <w:noProof/>
          <w:sz w:val="24"/>
          <w:szCs w:val="24"/>
        </w:rPr>
        <w:drawing>
          <wp:inline distT="0" distB="0" distL="0" distR="0" wp14:anchorId="4EB978CA" wp14:editId="3C5BCEE6">
            <wp:extent cx="4372585" cy="7430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2585" cy="743054"/>
                    </a:xfrm>
                    <a:prstGeom prst="rect">
                      <a:avLst/>
                    </a:prstGeom>
                  </pic:spPr>
                </pic:pic>
              </a:graphicData>
            </a:graphic>
          </wp:inline>
        </w:drawing>
      </w:r>
    </w:p>
    <w:p w14:paraId="2990E25A" w14:textId="77777777" w:rsidR="00A638DE" w:rsidRDefault="00A638DE" w:rsidP="00A638DE">
      <w:pPr>
        <w:pStyle w:val="ListParagraph"/>
        <w:spacing w:before="100" w:beforeAutospacing="1" w:after="100" w:afterAutospacing="1" w:line="240" w:lineRule="auto"/>
        <w:ind w:left="2160"/>
        <w:rPr>
          <w:rFonts w:cstheme="minorHAnsi"/>
          <w:b/>
          <w:sz w:val="24"/>
          <w:szCs w:val="24"/>
        </w:rPr>
      </w:pPr>
    </w:p>
    <w:p w14:paraId="1E5ED680" w14:textId="3505906C" w:rsidR="00AF443C" w:rsidRPr="00A638DE" w:rsidRDefault="004253BB" w:rsidP="000C4752">
      <w:pPr>
        <w:pStyle w:val="ListParagraph"/>
        <w:numPr>
          <w:ilvl w:val="2"/>
          <w:numId w:val="22"/>
        </w:numPr>
        <w:spacing w:before="100" w:beforeAutospacing="1" w:after="100" w:afterAutospacing="1" w:line="240" w:lineRule="auto"/>
        <w:rPr>
          <w:rFonts w:cstheme="minorHAnsi"/>
          <w:b/>
          <w:sz w:val="24"/>
          <w:szCs w:val="24"/>
        </w:rPr>
      </w:pPr>
      <w:r>
        <w:rPr>
          <w:rFonts w:cstheme="minorHAnsi"/>
          <w:b/>
          <w:sz w:val="24"/>
          <w:szCs w:val="24"/>
        </w:rPr>
        <w:t xml:space="preserve">Imported data </w:t>
      </w:r>
      <w:r w:rsidR="00A638DE">
        <w:rPr>
          <w:rFonts w:cstheme="minorHAnsi"/>
          <w:b/>
          <w:sz w:val="24"/>
          <w:szCs w:val="24"/>
        </w:rPr>
        <w:t>from the uploaded excel</w:t>
      </w:r>
    </w:p>
    <w:p w14:paraId="734C8D7E" w14:textId="15CD776C" w:rsidR="00AF443C" w:rsidRDefault="00AF443C" w:rsidP="004253BB">
      <w:pPr>
        <w:pStyle w:val="ListParagraph"/>
        <w:spacing w:before="100" w:beforeAutospacing="1" w:after="100" w:afterAutospacing="1" w:line="240" w:lineRule="auto"/>
        <w:ind w:left="2160"/>
        <w:rPr>
          <w:rFonts w:cstheme="minorHAnsi"/>
          <w:b/>
          <w:sz w:val="24"/>
          <w:szCs w:val="24"/>
        </w:rPr>
      </w:pPr>
    </w:p>
    <w:p w14:paraId="0BF5B5CA" w14:textId="25868FEF" w:rsidR="00BA1FD7" w:rsidRPr="00873582" w:rsidRDefault="004253BB" w:rsidP="00873582">
      <w:pPr>
        <w:spacing w:before="100" w:beforeAutospacing="1" w:after="100" w:afterAutospacing="1" w:line="240" w:lineRule="auto"/>
        <w:ind w:left="720" w:firstLine="720"/>
        <w:rPr>
          <w:rFonts w:cstheme="minorHAnsi"/>
          <w:b/>
          <w:sz w:val="24"/>
          <w:szCs w:val="24"/>
        </w:rPr>
      </w:pPr>
      <w:r w:rsidRPr="004253BB">
        <w:rPr>
          <w:noProof/>
        </w:rPr>
        <w:drawing>
          <wp:inline distT="0" distB="0" distL="0" distR="0" wp14:anchorId="3EF8B428" wp14:editId="25ECD3F1">
            <wp:extent cx="5795367" cy="2234866"/>
            <wp:effectExtent l="19050" t="19050" r="1524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7810" cy="2251233"/>
                    </a:xfrm>
                    <a:prstGeom prst="rect">
                      <a:avLst/>
                    </a:prstGeom>
                    <a:ln>
                      <a:solidFill>
                        <a:schemeClr val="tx1"/>
                      </a:solidFill>
                    </a:ln>
                  </pic:spPr>
                </pic:pic>
              </a:graphicData>
            </a:graphic>
          </wp:inline>
        </w:drawing>
      </w:r>
    </w:p>
    <w:p w14:paraId="6EF037B0" w14:textId="64068800" w:rsidR="00D84812" w:rsidRPr="002824BA" w:rsidRDefault="00873582" w:rsidP="002824BA">
      <w:pPr>
        <w:pStyle w:val="Subtitle"/>
        <w:rPr>
          <w:rStyle w:val="Strong"/>
        </w:rPr>
      </w:pPr>
      <w:bookmarkStart w:id="21" w:name="_6._Add_Attributes"/>
      <w:bookmarkEnd w:id="21"/>
      <w:r w:rsidRPr="002824BA">
        <w:rPr>
          <w:rStyle w:val="Strong"/>
        </w:rPr>
        <w:t>Add Attributes for a Test Plan</w:t>
      </w:r>
    </w:p>
    <w:p w14:paraId="752A7C8D" w14:textId="0D7211C9" w:rsidR="00366093" w:rsidRPr="00366093" w:rsidRDefault="00366093" w:rsidP="00366093">
      <w:pPr>
        <w:rPr>
          <w:lang w:eastAsia="en-IN"/>
        </w:rPr>
      </w:pPr>
    </w:p>
    <w:p w14:paraId="4A3E3EFB" w14:textId="404F0613" w:rsidR="00D84812" w:rsidRDefault="00366093" w:rsidP="000C4752">
      <w:pPr>
        <w:pStyle w:val="ListParagraph"/>
        <w:numPr>
          <w:ilvl w:val="0"/>
          <w:numId w:val="22"/>
        </w:numPr>
        <w:rPr>
          <w:rFonts w:cstheme="minorHAnsi"/>
          <w:sz w:val="24"/>
          <w:szCs w:val="24"/>
          <w:lang w:eastAsia="en-IN"/>
        </w:rPr>
      </w:pPr>
      <w:r w:rsidRPr="002D5A30">
        <w:rPr>
          <w:rFonts w:cstheme="minorHAnsi"/>
          <w:sz w:val="24"/>
          <w:szCs w:val="24"/>
          <w:lang w:eastAsia="en-IN"/>
        </w:rPr>
        <w:t>To add the quality attributes for new or existing test plan from the test plan screen.</w:t>
      </w:r>
    </w:p>
    <w:p w14:paraId="32A8CFA9" w14:textId="41CEB14B" w:rsidR="002D5A30" w:rsidRPr="002D5A30" w:rsidRDefault="002D5A30" w:rsidP="002D5A30">
      <w:pPr>
        <w:pStyle w:val="ListParagraph"/>
        <w:rPr>
          <w:rFonts w:cstheme="minorHAnsi"/>
          <w:sz w:val="24"/>
          <w:szCs w:val="24"/>
          <w:lang w:eastAsia="en-IN"/>
        </w:rPr>
      </w:pPr>
      <w:r w:rsidRPr="002D5A30">
        <w:rPr>
          <w:rFonts w:cstheme="minorHAnsi"/>
          <w:noProof/>
          <w:sz w:val="24"/>
          <w:szCs w:val="24"/>
          <w:lang w:eastAsia="en-IN"/>
        </w:rPr>
        <w:drawing>
          <wp:inline distT="0" distB="0" distL="0" distR="0" wp14:anchorId="31745BD8" wp14:editId="70BE53E2">
            <wp:extent cx="6023112" cy="2333625"/>
            <wp:effectExtent l="19050" t="19050" r="1587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8519" cy="2335720"/>
                    </a:xfrm>
                    <a:prstGeom prst="rect">
                      <a:avLst/>
                    </a:prstGeom>
                    <a:ln>
                      <a:solidFill>
                        <a:schemeClr val="tx1"/>
                      </a:solidFill>
                    </a:ln>
                  </pic:spPr>
                </pic:pic>
              </a:graphicData>
            </a:graphic>
          </wp:inline>
        </w:drawing>
      </w:r>
    </w:p>
    <w:p w14:paraId="15E371BE" w14:textId="2E32FD7E" w:rsidR="00D84812" w:rsidRPr="00366093" w:rsidRDefault="00D84812" w:rsidP="002824BA">
      <w:pPr>
        <w:pStyle w:val="Subtitle"/>
      </w:pPr>
      <w:r w:rsidRPr="002D5A30">
        <w:lastRenderedPageBreak/>
        <w:t>Implementation</w:t>
      </w:r>
      <w:r w:rsidRPr="00366093">
        <w:t xml:space="preserve"> Steps</w:t>
      </w:r>
    </w:p>
    <w:p w14:paraId="518F445D" w14:textId="77777777" w:rsidR="00D84812" w:rsidRPr="00366093" w:rsidRDefault="00D84812" w:rsidP="000C4752">
      <w:pPr>
        <w:pStyle w:val="NormalWeb"/>
        <w:numPr>
          <w:ilvl w:val="0"/>
          <w:numId w:val="23"/>
        </w:numPr>
        <w:rPr>
          <w:rFonts w:asciiTheme="minorHAnsi" w:hAnsiTheme="minorHAnsi" w:cstheme="minorHAnsi"/>
        </w:rPr>
      </w:pPr>
      <w:r w:rsidRPr="00366093">
        <w:rPr>
          <w:rStyle w:val="Strong"/>
          <w:rFonts w:asciiTheme="minorHAnsi" w:eastAsiaTheme="majorEastAsia" w:hAnsiTheme="minorHAnsi" w:cstheme="minorHAnsi"/>
        </w:rPr>
        <w:t>Edit Mode Activation</w:t>
      </w:r>
    </w:p>
    <w:p w14:paraId="003E826C" w14:textId="061A829B" w:rsidR="00D84812" w:rsidRDefault="00D84812" w:rsidP="000C4752">
      <w:pPr>
        <w:numPr>
          <w:ilvl w:val="1"/>
          <w:numId w:val="23"/>
        </w:numPr>
        <w:spacing w:before="100" w:beforeAutospacing="1" w:after="100" w:afterAutospacing="1" w:line="240" w:lineRule="auto"/>
        <w:rPr>
          <w:rFonts w:cstheme="minorHAnsi"/>
          <w:sz w:val="24"/>
          <w:szCs w:val="24"/>
        </w:rPr>
      </w:pPr>
      <w:r w:rsidRPr="00366093">
        <w:rPr>
          <w:rFonts w:cstheme="minorHAnsi"/>
          <w:sz w:val="24"/>
          <w:szCs w:val="24"/>
        </w:rPr>
        <w:t>Click on the "Edit" button to enable the addition or modification of attributes.</w:t>
      </w:r>
    </w:p>
    <w:p w14:paraId="4211272F" w14:textId="62EF0C14" w:rsidR="002D5A30" w:rsidRPr="00366093" w:rsidRDefault="002D5A30" w:rsidP="002D5A30">
      <w:pPr>
        <w:spacing w:before="100" w:beforeAutospacing="1" w:after="100" w:afterAutospacing="1" w:line="240" w:lineRule="auto"/>
        <w:ind w:left="1440"/>
        <w:rPr>
          <w:rFonts w:cstheme="minorHAnsi"/>
          <w:sz w:val="24"/>
          <w:szCs w:val="24"/>
        </w:rPr>
      </w:pPr>
      <w:r w:rsidRPr="002D5A30">
        <w:rPr>
          <w:rFonts w:cstheme="minorHAnsi"/>
          <w:noProof/>
          <w:sz w:val="24"/>
          <w:szCs w:val="24"/>
        </w:rPr>
        <w:drawing>
          <wp:inline distT="0" distB="0" distL="0" distR="0" wp14:anchorId="07AF33D6" wp14:editId="3E1A5254">
            <wp:extent cx="5702935" cy="2230280"/>
            <wp:effectExtent l="19050" t="19050" r="1206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7723" cy="2236063"/>
                    </a:xfrm>
                    <a:prstGeom prst="rect">
                      <a:avLst/>
                    </a:prstGeom>
                    <a:ln>
                      <a:solidFill>
                        <a:schemeClr val="tx1"/>
                      </a:solidFill>
                    </a:ln>
                  </pic:spPr>
                </pic:pic>
              </a:graphicData>
            </a:graphic>
          </wp:inline>
        </w:drawing>
      </w:r>
    </w:p>
    <w:p w14:paraId="791E2C84" w14:textId="77777777" w:rsidR="00D84812" w:rsidRPr="00366093" w:rsidRDefault="00D84812" w:rsidP="000C4752">
      <w:pPr>
        <w:pStyle w:val="NormalWeb"/>
        <w:numPr>
          <w:ilvl w:val="0"/>
          <w:numId w:val="23"/>
        </w:numPr>
        <w:rPr>
          <w:rFonts w:asciiTheme="minorHAnsi" w:hAnsiTheme="minorHAnsi" w:cstheme="minorHAnsi"/>
        </w:rPr>
      </w:pPr>
      <w:r w:rsidRPr="00366093">
        <w:rPr>
          <w:rStyle w:val="Strong"/>
          <w:rFonts w:asciiTheme="minorHAnsi" w:eastAsiaTheme="majorEastAsia" w:hAnsiTheme="minorHAnsi" w:cstheme="minorHAnsi"/>
        </w:rPr>
        <w:t>Adding a New Attribute</w:t>
      </w:r>
    </w:p>
    <w:p w14:paraId="159EC881" w14:textId="77777777" w:rsidR="00D84812" w:rsidRPr="00366093" w:rsidRDefault="00D84812" w:rsidP="000C4752">
      <w:pPr>
        <w:numPr>
          <w:ilvl w:val="1"/>
          <w:numId w:val="23"/>
        </w:numPr>
        <w:spacing w:before="100" w:beforeAutospacing="1" w:after="100" w:afterAutospacing="1" w:line="240" w:lineRule="auto"/>
        <w:rPr>
          <w:rFonts w:cstheme="minorHAnsi"/>
          <w:sz w:val="24"/>
          <w:szCs w:val="24"/>
        </w:rPr>
      </w:pPr>
      <w:r w:rsidRPr="00366093">
        <w:rPr>
          <w:rFonts w:cstheme="minorHAnsi"/>
          <w:sz w:val="24"/>
          <w:szCs w:val="24"/>
        </w:rPr>
        <w:t>Click on the "Add Row" button to add a new quality attribute.</w:t>
      </w:r>
    </w:p>
    <w:p w14:paraId="077ECB2B" w14:textId="77777777" w:rsidR="00D84812" w:rsidRPr="00366093" w:rsidRDefault="00D84812" w:rsidP="000C4752">
      <w:pPr>
        <w:numPr>
          <w:ilvl w:val="1"/>
          <w:numId w:val="23"/>
        </w:numPr>
        <w:spacing w:before="100" w:beforeAutospacing="1" w:after="100" w:afterAutospacing="1" w:line="240" w:lineRule="auto"/>
        <w:rPr>
          <w:rFonts w:cstheme="minorHAnsi"/>
          <w:sz w:val="24"/>
          <w:szCs w:val="24"/>
        </w:rPr>
      </w:pPr>
      <w:r w:rsidRPr="00366093">
        <w:rPr>
          <w:rStyle w:val="Strong"/>
          <w:rFonts w:cstheme="minorHAnsi"/>
          <w:sz w:val="24"/>
          <w:szCs w:val="24"/>
        </w:rPr>
        <w:t>Select Attribute:</w:t>
      </w:r>
      <w:r w:rsidRPr="00366093">
        <w:rPr>
          <w:rFonts w:cstheme="minorHAnsi"/>
          <w:sz w:val="24"/>
          <w:szCs w:val="24"/>
        </w:rPr>
        <w:t xml:space="preserve"> Choose from the dropdown list.</w:t>
      </w:r>
    </w:p>
    <w:p w14:paraId="2644DCFB" w14:textId="77777777" w:rsidR="00D84812" w:rsidRPr="00366093" w:rsidRDefault="00D84812" w:rsidP="000C4752">
      <w:pPr>
        <w:numPr>
          <w:ilvl w:val="1"/>
          <w:numId w:val="23"/>
        </w:numPr>
        <w:spacing w:before="100" w:beforeAutospacing="1" w:after="100" w:afterAutospacing="1" w:line="240" w:lineRule="auto"/>
        <w:rPr>
          <w:rFonts w:cstheme="minorHAnsi"/>
          <w:sz w:val="24"/>
          <w:szCs w:val="24"/>
        </w:rPr>
      </w:pPr>
      <w:r w:rsidRPr="00366093">
        <w:rPr>
          <w:rStyle w:val="Strong"/>
          <w:rFonts w:cstheme="minorHAnsi"/>
          <w:sz w:val="24"/>
          <w:szCs w:val="24"/>
        </w:rPr>
        <w:t>Description:</w:t>
      </w:r>
      <w:r w:rsidRPr="00366093">
        <w:rPr>
          <w:rFonts w:cstheme="minorHAnsi"/>
          <w:sz w:val="24"/>
          <w:szCs w:val="24"/>
        </w:rPr>
        <w:t xml:space="preserve"> Enter a brief explanation in the text field.</w:t>
      </w:r>
    </w:p>
    <w:p w14:paraId="3ADE510A" w14:textId="77777777" w:rsidR="00D84812" w:rsidRPr="00366093" w:rsidRDefault="00D84812" w:rsidP="000C4752">
      <w:pPr>
        <w:numPr>
          <w:ilvl w:val="1"/>
          <w:numId w:val="23"/>
        </w:numPr>
        <w:spacing w:before="100" w:beforeAutospacing="1" w:after="100" w:afterAutospacing="1" w:line="240" w:lineRule="auto"/>
        <w:rPr>
          <w:rFonts w:cstheme="minorHAnsi"/>
          <w:sz w:val="24"/>
          <w:szCs w:val="24"/>
        </w:rPr>
      </w:pPr>
      <w:r w:rsidRPr="00366093">
        <w:rPr>
          <w:rStyle w:val="Strong"/>
          <w:rFonts w:cstheme="minorHAnsi"/>
          <w:sz w:val="24"/>
          <w:szCs w:val="24"/>
        </w:rPr>
        <w:t>Reference Value:</w:t>
      </w:r>
    </w:p>
    <w:p w14:paraId="7DD7CDE3" w14:textId="77777777" w:rsidR="00D84812" w:rsidRPr="00366093" w:rsidRDefault="00D84812" w:rsidP="000C4752">
      <w:pPr>
        <w:numPr>
          <w:ilvl w:val="2"/>
          <w:numId w:val="23"/>
        </w:numPr>
        <w:spacing w:before="100" w:beforeAutospacing="1" w:after="100" w:afterAutospacing="1" w:line="240" w:lineRule="auto"/>
        <w:rPr>
          <w:rFonts w:cstheme="minorHAnsi"/>
          <w:sz w:val="24"/>
          <w:szCs w:val="24"/>
        </w:rPr>
      </w:pPr>
      <w:r w:rsidRPr="00366093">
        <w:rPr>
          <w:rFonts w:cstheme="minorHAnsi"/>
          <w:sz w:val="24"/>
          <w:szCs w:val="24"/>
        </w:rPr>
        <w:t>For numerical attributes, input the value in the text field.</w:t>
      </w:r>
    </w:p>
    <w:p w14:paraId="5B0274D3" w14:textId="77777777" w:rsidR="00D84812" w:rsidRPr="00366093" w:rsidRDefault="00D84812" w:rsidP="000C4752">
      <w:pPr>
        <w:numPr>
          <w:ilvl w:val="2"/>
          <w:numId w:val="23"/>
        </w:numPr>
        <w:spacing w:before="100" w:beforeAutospacing="1" w:after="100" w:afterAutospacing="1" w:line="240" w:lineRule="auto"/>
        <w:rPr>
          <w:rFonts w:cstheme="minorHAnsi"/>
          <w:sz w:val="24"/>
          <w:szCs w:val="24"/>
        </w:rPr>
      </w:pPr>
      <w:r w:rsidRPr="00366093">
        <w:rPr>
          <w:rFonts w:cstheme="minorHAnsi"/>
          <w:sz w:val="24"/>
          <w:szCs w:val="24"/>
        </w:rPr>
        <w:t>For logical attributes, check or uncheck the checkbox.</w:t>
      </w:r>
    </w:p>
    <w:p w14:paraId="0848AA22" w14:textId="77777777" w:rsidR="00D84812" w:rsidRPr="00366093" w:rsidRDefault="00D84812" w:rsidP="000C4752">
      <w:pPr>
        <w:numPr>
          <w:ilvl w:val="1"/>
          <w:numId w:val="23"/>
        </w:numPr>
        <w:spacing w:before="100" w:beforeAutospacing="1" w:after="100" w:afterAutospacing="1" w:line="240" w:lineRule="auto"/>
        <w:rPr>
          <w:rFonts w:cstheme="minorHAnsi"/>
          <w:sz w:val="24"/>
          <w:szCs w:val="24"/>
        </w:rPr>
      </w:pPr>
      <w:r w:rsidRPr="00366093">
        <w:rPr>
          <w:rStyle w:val="Strong"/>
          <w:rFonts w:cstheme="minorHAnsi"/>
          <w:sz w:val="24"/>
          <w:szCs w:val="24"/>
        </w:rPr>
        <w:t>Upper Limit:</w:t>
      </w:r>
      <w:r w:rsidRPr="00366093">
        <w:rPr>
          <w:rFonts w:cstheme="minorHAnsi"/>
          <w:sz w:val="24"/>
          <w:szCs w:val="24"/>
        </w:rPr>
        <w:t xml:space="preserve"> Input the maximum allowable value in the text field (for numerical attributes).</w:t>
      </w:r>
    </w:p>
    <w:p w14:paraId="66B387E8" w14:textId="3F358288" w:rsidR="00D84812" w:rsidRDefault="00D84812" w:rsidP="000C4752">
      <w:pPr>
        <w:numPr>
          <w:ilvl w:val="1"/>
          <w:numId w:val="23"/>
        </w:numPr>
        <w:spacing w:before="100" w:beforeAutospacing="1" w:after="100" w:afterAutospacing="1" w:line="240" w:lineRule="auto"/>
        <w:rPr>
          <w:rFonts w:cstheme="minorHAnsi"/>
          <w:sz w:val="24"/>
          <w:szCs w:val="24"/>
        </w:rPr>
      </w:pPr>
      <w:r w:rsidRPr="00366093">
        <w:rPr>
          <w:rStyle w:val="Strong"/>
          <w:rFonts w:cstheme="minorHAnsi"/>
          <w:sz w:val="24"/>
          <w:szCs w:val="24"/>
        </w:rPr>
        <w:t>Lower Limit:</w:t>
      </w:r>
      <w:r w:rsidRPr="00366093">
        <w:rPr>
          <w:rFonts w:cstheme="minorHAnsi"/>
          <w:sz w:val="24"/>
          <w:szCs w:val="24"/>
        </w:rPr>
        <w:t xml:space="preserve"> Input the minimum allowable value in the text field (for numerical attributes).</w:t>
      </w:r>
    </w:p>
    <w:p w14:paraId="02DD6C1C" w14:textId="4ED117DF" w:rsidR="00330665" w:rsidRDefault="00330665" w:rsidP="00330665">
      <w:pPr>
        <w:spacing w:before="100" w:beforeAutospacing="1" w:after="100" w:afterAutospacing="1" w:line="240" w:lineRule="auto"/>
        <w:ind w:left="1440"/>
        <w:rPr>
          <w:rFonts w:cstheme="minorHAnsi"/>
          <w:sz w:val="24"/>
          <w:szCs w:val="24"/>
        </w:rPr>
      </w:pPr>
      <w:r w:rsidRPr="00330665">
        <w:rPr>
          <w:rFonts w:cstheme="minorHAnsi"/>
          <w:noProof/>
          <w:sz w:val="24"/>
          <w:szCs w:val="24"/>
        </w:rPr>
        <w:drawing>
          <wp:inline distT="0" distB="0" distL="0" distR="0" wp14:anchorId="63843792" wp14:editId="2B2D8902">
            <wp:extent cx="5655310" cy="2254343"/>
            <wp:effectExtent l="19050" t="19050" r="2159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990" cy="2259796"/>
                    </a:xfrm>
                    <a:prstGeom prst="rect">
                      <a:avLst/>
                    </a:prstGeom>
                    <a:ln>
                      <a:solidFill>
                        <a:schemeClr val="tx1"/>
                      </a:solidFill>
                    </a:ln>
                  </pic:spPr>
                </pic:pic>
              </a:graphicData>
            </a:graphic>
          </wp:inline>
        </w:drawing>
      </w:r>
    </w:p>
    <w:p w14:paraId="468D9A88" w14:textId="0CF5F15E" w:rsidR="00330665" w:rsidRDefault="00330665" w:rsidP="00330665">
      <w:pPr>
        <w:spacing w:before="100" w:beforeAutospacing="1" w:after="100" w:afterAutospacing="1" w:line="240" w:lineRule="auto"/>
        <w:ind w:left="1440"/>
        <w:rPr>
          <w:rFonts w:cstheme="minorHAnsi"/>
          <w:sz w:val="24"/>
          <w:szCs w:val="24"/>
        </w:rPr>
      </w:pPr>
    </w:p>
    <w:p w14:paraId="523956C6" w14:textId="27800DBC" w:rsidR="00330665" w:rsidRDefault="00330665" w:rsidP="00330665">
      <w:pPr>
        <w:spacing w:before="100" w:beforeAutospacing="1" w:after="100" w:afterAutospacing="1" w:line="240" w:lineRule="auto"/>
        <w:ind w:left="1440"/>
        <w:rPr>
          <w:rFonts w:cstheme="minorHAnsi"/>
          <w:sz w:val="24"/>
          <w:szCs w:val="24"/>
        </w:rPr>
      </w:pPr>
    </w:p>
    <w:p w14:paraId="769BA2A9" w14:textId="77777777" w:rsidR="00330665" w:rsidRPr="00366093" w:rsidRDefault="00330665" w:rsidP="00330665">
      <w:pPr>
        <w:spacing w:before="100" w:beforeAutospacing="1" w:after="100" w:afterAutospacing="1" w:line="240" w:lineRule="auto"/>
        <w:ind w:left="1440"/>
        <w:rPr>
          <w:rFonts w:cstheme="minorHAnsi"/>
          <w:sz w:val="24"/>
          <w:szCs w:val="24"/>
        </w:rPr>
      </w:pPr>
    </w:p>
    <w:p w14:paraId="7A0F1583" w14:textId="77777777" w:rsidR="002D5A30" w:rsidRPr="002D5A30" w:rsidRDefault="002D5A30" w:rsidP="000C4752">
      <w:pPr>
        <w:pStyle w:val="NormalWeb"/>
        <w:numPr>
          <w:ilvl w:val="0"/>
          <w:numId w:val="23"/>
        </w:numPr>
        <w:rPr>
          <w:rFonts w:asciiTheme="minorHAnsi" w:hAnsiTheme="minorHAnsi" w:cstheme="minorHAnsi"/>
        </w:rPr>
      </w:pPr>
      <w:r>
        <w:rPr>
          <w:rFonts w:asciiTheme="minorHAnsi" w:hAnsiTheme="minorHAnsi" w:cstheme="minorHAnsi"/>
          <w:b/>
          <w:bCs/>
        </w:rPr>
        <w:lastRenderedPageBreak/>
        <w:t>Deleting an Existing Attribute</w:t>
      </w:r>
    </w:p>
    <w:p w14:paraId="70D4C2C0" w14:textId="77777777" w:rsidR="002D5A30" w:rsidRDefault="00366093" w:rsidP="000C4752">
      <w:pPr>
        <w:pStyle w:val="NormalWeb"/>
        <w:numPr>
          <w:ilvl w:val="1"/>
          <w:numId w:val="23"/>
        </w:numPr>
        <w:rPr>
          <w:rFonts w:asciiTheme="minorHAnsi" w:hAnsiTheme="minorHAnsi" w:cstheme="minorHAnsi"/>
        </w:rPr>
      </w:pPr>
      <w:r w:rsidRPr="002D5A30">
        <w:rPr>
          <w:rFonts w:asciiTheme="minorHAnsi" w:hAnsiTheme="minorHAnsi" w:cstheme="minorHAnsi"/>
        </w:rPr>
        <w:t>Locate the attribute you wish to delete.</w:t>
      </w:r>
    </w:p>
    <w:p w14:paraId="2CBD0416" w14:textId="1AC43A91" w:rsidR="002D5A30" w:rsidRDefault="00366093" w:rsidP="000C4752">
      <w:pPr>
        <w:pStyle w:val="NormalWeb"/>
        <w:numPr>
          <w:ilvl w:val="1"/>
          <w:numId w:val="23"/>
        </w:numPr>
        <w:rPr>
          <w:rFonts w:asciiTheme="minorHAnsi" w:hAnsiTheme="minorHAnsi" w:cstheme="minorHAnsi"/>
        </w:rPr>
      </w:pPr>
      <w:r w:rsidRPr="002D5A30">
        <w:rPr>
          <w:rFonts w:asciiTheme="minorHAnsi" w:hAnsiTheme="minorHAnsi" w:cstheme="minorHAnsi"/>
        </w:rPr>
        <w:t>Click the delete b</w:t>
      </w:r>
      <w:r w:rsidR="002D5A30">
        <w:rPr>
          <w:rFonts w:asciiTheme="minorHAnsi" w:hAnsiTheme="minorHAnsi" w:cstheme="minorHAnsi"/>
        </w:rPr>
        <w:t>utton () last to the attribute row.</w:t>
      </w:r>
    </w:p>
    <w:p w14:paraId="161ACA90" w14:textId="6ECAE5B6" w:rsidR="00366093" w:rsidRPr="00330665" w:rsidRDefault="002D5A30" w:rsidP="000C4752">
      <w:pPr>
        <w:pStyle w:val="NormalWeb"/>
        <w:numPr>
          <w:ilvl w:val="1"/>
          <w:numId w:val="23"/>
        </w:numPr>
        <w:rPr>
          <w:rFonts w:asciiTheme="minorHAnsi" w:hAnsiTheme="minorHAnsi" w:cstheme="minorHAnsi"/>
        </w:rPr>
      </w:pPr>
      <w:r>
        <w:rPr>
          <w:rFonts w:asciiTheme="minorHAnsi" w:hAnsiTheme="minorHAnsi" w:cstheme="minorHAnsi"/>
        </w:rPr>
        <w:t xml:space="preserve">Confirm the deletion </w:t>
      </w:r>
      <w:r w:rsidR="00366093" w:rsidRPr="002D5A30">
        <w:rPr>
          <w:rFonts w:asciiTheme="minorHAnsi" w:hAnsiTheme="minorHAnsi" w:cstheme="minorHAnsi"/>
        </w:rPr>
        <w:t>by a confirmation dialog</w:t>
      </w:r>
      <w:r w:rsidR="00366093" w:rsidRPr="002D5A30">
        <w:t>.</w:t>
      </w:r>
    </w:p>
    <w:p w14:paraId="78DB7272" w14:textId="7B6F490D" w:rsidR="00330665" w:rsidRPr="00330665" w:rsidRDefault="00330665" w:rsidP="00330665">
      <w:pPr>
        <w:pStyle w:val="NormalWeb"/>
        <w:ind w:left="1440"/>
        <w:rPr>
          <w:rFonts w:asciiTheme="minorHAnsi" w:hAnsiTheme="minorHAnsi" w:cstheme="minorHAnsi"/>
        </w:rPr>
      </w:pPr>
      <w:r w:rsidRPr="00330665">
        <w:rPr>
          <w:rFonts w:asciiTheme="minorHAnsi" w:hAnsiTheme="minorHAnsi" w:cstheme="minorHAnsi"/>
          <w:noProof/>
        </w:rPr>
        <w:drawing>
          <wp:inline distT="0" distB="0" distL="0" distR="0" wp14:anchorId="77527945" wp14:editId="2FD08E8A">
            <wp:extent cx="5683885" cy="2363488"/>
            <wp:effectExtent l="19050" t="19050" r="12065"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715" cy="2372981"/>
                    </a:xfrm>
                    <a:prstGeom prst="rect">
                      <a:avLst/>
                    </a:prstGeom>
                    <a:ln>
                      <a:solidFill>
                        <a:schemeClr val="tx1"/>
                      </a:solidFill>
                    </a:ln>
                  </pic:spPr>
                </pic:pic>
              </a:graphicData>
            </a:graphic>
          </wp:inline>
        </w:drawing>
      </w:r>
    </w:p>
    <w:p w14:paraId="1D49F64E" w14:textId="531C83BD" w:rsidR="00330665" w:rsidRPr="002D5A30" w:rsidRDefault="00330665" w:rsidP="00330665">
      <w:pPr>
        <w:pStyle w:val="NormalWeb"/>
        <w:rPr>
          <w:rFonts w:asciiTheme="minorHAnsi" w:hAnsiTheme="minorHAnsi" w:cstheme="minorHAnsi"/>
        </w:rPr>
      </w:pPr>
    </w:p>
    <w:p w14:paraId="62715E7D" w14:textId="77777777" w:rsidR="002D5A30" w:rsidRPr="00366093" w:rsidRDefault="002D5A30" w:rsidP="000C4752">
      <w:pPr>
        <w:pStyle w:val="NormalWeb"/>
        <w:numPr>
          <w:ilvl w:val="0"/>
          <w:numId w:val="23"/>
        </w:numPr>
        <w:rPr>
          <w:rFonts w:asciiTheme="minorHAnsi" w:hAnsiTheme="minorHAnsi" w:cstheme="minorHAnsi"/>
        </w:rPr>
      </w:pPr>
      <w:r w:rsidRPr="00366093">
        <w:rPr>
          <w:rStyle w:val="Strong"/>
          <w:rFonts w:asciiTheme="minorHAnsi" w:eastAsiaTheme="majorEastAsia" w:hAnsiTheme="minorHAnsi" w:cstheme="minorHAnsi"/>
        </w:rPr>
        <w:t>Saving Changes</w:t>
      </w:r>
    </w:p>
    <w:p w14:paraId="5F3914C3" w14:textId="20BC62BB" w:rsidR="00366093" w:rsidRDefault="002D5A30" w:rsidP="000C4752">
      <w:pPr>
        <w:numPr>
          <w:ilvl w:val="1"/>
          <w:numId w:val="23"/>
        </w:numPr>
        <w:spacing w:before="100" w:beforeAutospacing="1" w:after="100" w:afterAutospacing="1" w:line="240" w:lineRule="auto"/>
        <w:rPr>
          <w:rFonts w:cstheme="minorHAnsi"/>
          <w:sz w:val="24"/>
          <w:szCs w:val="24"/>
        </w:rPr>
      </w:pPr>
      <w:r w:rsidRPr="00366093">
        <w:rPr>
          <w:rFonts w:cstheme="minorHAnsi"/>
          <w:sz w:val="24"/>
          <w:szCs w:val="24"/>
        </w:rPr>
        <w:t>After editing or adding attributes, ensure changes are saved by clicking the "Save" or equivalent button.</w:t>
      </w:r>
    </w:p>
    <w:p w14:paraId="76245C53" w14:textId="308C2D9F" w:rsidR="00330665" w:rsidRDefault="00330665" w:rsidP="000C4752">
      <w:pPr>
        <w:numPr>
          <w:ilvl w:val="0"/>
          <w:numId w:val="23"/>
        </w:numPr>
        <w:spacing w:before="100" w:beforeAutospacing="1" w:after="100" w:afterAutospacing="1" w:line="240" w:lineRule="auto"/>
        <w:rPr>
          <w:rFonts w:cstheme="minorHAnsi"/>
          <w:b/>
          <w:sz w:val="24"/>
          <w:szCs w:val="24"/>
        </w:rPr>
      </w:pPr>
      <w:r w:rsidRPr="00330665">
        <w:rPr>
          <w:rFonts w:cstheme="minorHAnsi"/>
          <w:b/>
          <w:sz w:val="24"/>
          <w:szCs w:val="24"/>
        </w:rPr>
        <w:t>Search Attribute</w:t>
      </w:r>
    </w:p>
    <w:p w14:paraId="57DF51FC" w14:textId="76F26939" w:rsidR="00330665" w:rsidRDefault="00330665" w:rsidP="000C4752">
      <w:pPr>
        <w:numPr>
          <w:ilvl w:val="1"/>
          <w:numId w:val="23"/>
        </w:numPr>
        <w:spacing w:before="100" w:beforeAutospacing="1" w:after="100" w:afterAutospacing="1" w:line="240" w:lineRule="auto"/>
        <w:rPr>
          <w:rFonts w:cstheme="minorHAnsi"/>
          <w:b/>
          <w:sz w:val="24"/>
          <w:szCs w:val="24"/>
        </w:rPr>
      </w:pPr>
      <w:r>
        <w:rPr>
          <w:rFonts w:cstheme="minorHAnsi"/>
          <w:sz w:val="24"/>
          <w:szCs w:val="24"/>
        </w:rPr>
        <w:t>In the toolbar, search attribute can be used to search the attribute from the list and perform the actions for the specific attribute.</w:t>
      </w:r>
    </w:p>
    <w:p w14:paraId="4CBB97A2" w14:textId="2510D2D4" w:rsidR="00330665" w:rsidRPr="00330665" w:rsidRDefault="00330665" w:rsidP="00330665">
      <w:pPr>
        <w:spacing w:before="100" w:beforeAutospacing="1" w:after="100" w:afterAutospacing="1" w:line="240" w:lineRule="auto"/>
        <w:ind w:left="1440"/>
        <w:rPr>
          <w:rFonts w:cstheme="minorHAnsi"/>
          <w:b/>
          <w:sz w:val="24"/>
          <w:szCs w:val="24"/>
        </w:rPr>
      </w:pPr>
      <w:r w:rsidRPr="00330665">
        <w:rPr>
          <w:rFonts w:cstheme="minorHAnsi"/>
          <w:b/>
          <w:noProof/>
          <w:sz w:val="24"/>
          <w:szCs w:val="24"/>
        </w:rPr>
        <w:drawing>
          <wp:inline distT="0" distB="0" distL="0" distR="0" wp14:anchorId="1174CD6F" wp14:editId="7548A72B">
            <wp:extent cx="5702935" cy="1933854"/>
            <wp:effectExtent l="19050" t="19050" r="1206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905" cy="1948764"/>
                    </a:xfrm>
                    <a:prstGeom prst="rect">
                      <a:avLst/>
                    </a:prstGeom>
                    <a:ln>
                      <a:solidFill>
                        <a:schemeClr val="tx1"/>
                      </a:solidFill>
                    </a:ln>
                  </pic:spPr>
                </pic:pic>
              </a:graphicData>
            </a:graphic>
          </wp:inline>
        </w:drawing>
      </w:r>
    </w:p>
    <w:p w14:paraId="6FABE0B8" w14:textId="77777777" w:rsidR="00D84812" w:rsidRPr="00366093" w:rsidRDefault="00D84812" w:rsidP="002824BA">
      <w:pPr>
        <w:pStyle w:val="Subtitle"/>
      </w:pPr>
      <w:r w:rsidRPr="00366093">
        <w:t>Example Fields in a Test Plan</w:t>
      </w:r>
    </w:p>
    <w:p w14:paraId="2FD8EEB4" w14:textId="73F85F61" w:rsidR="00D84812" w:rsidRPr="00366093" w:rsidRDefault="00D84812" w:rsidP="000C4752">
      <w:pPr>
        <w:numPr>
          <w:ilvl w:val="0"/>
          <w:numId w:val="24"/>
        </w:numPr>
        <w:spacing w:before="100" w:beforeAutospacing="1" w:after="100" w:afterAutospacing="1" w:line="240" w:lineRule="auto"/>
        <w:rPr>
          <w:rFonts w:cstheme="minorHAnsi"/>
          <w:sz w:val="24"/>
          <w:szCs w:val="24"/>
        </w:rPr>
      </w:pPr>
      <w:r w:rsidRPr="00366093">
        <w:rPr>
          <w:rStyle w:val="Strong"/>
          <w:rFonts w:cstheme="minorHAnsi"/>
          <w:sz w:val="24"/>
          <w:szCs w:val="24"/>
        </w:rPr>
        <w:t>Quality Attribute:</w:t>
      </w:r>
      <w:r w:rsidRPr="00366093">
        <w:rPr>
          <w:rFonts w:cstheme="minorHAnsi"/>
          <w:sz w:val="24"/>
          <w:szCs w:val="24"/>
        </w:rPr>
        <w:t xml:space="preserve"> </w:t>
      </w:r>
      <w:r w:rsidR="00366093">
        <w:rPr>
          <w:rFonts w:cstheme="minorHAnsi"/>
          <w:sz w:val="24"/>
          <w:szCs w:val="24"/>
        </w:rPr>
        <w:t>Circumference</w:t>
      </w:r>
    </w:p>
    <w:p w14:paraId="304A2C9C" w14:textId="48A87013" w:rsidR="00D84812" w:rsidRPr="00366093" w:rsidRDefault="00D84812" w:rsidP="000C4752">
      <w:pPr>
        <w:numPr>
          <w:ilvl w:val="0"/>
          <w:numId w:val="24"/>
        </w:numPr>
        <w:spacing w:before="100" w:beforeAutospacing="1" w:after="100" w:afterAutospacing="1" w:line="240" w:lineRule="auto"/>
        <w:rPr>
          <w:rFonts w:cstheme="minorHAnsi"/>
          <w:sz w:val="24"/>
          <w:szCs w:val="24"/>
        </w:rPr>
      </w:pPr>
      <w:r w:rsidRPr="00366093">
        <w:rPr>
          <w:rStyle w:val="Strong"/>
          <w:rFonts w:cstheme="minorHAnsi"/>
          <w:sz w:val="24"/>
          <w:szCs w:val="24"/>
        </w:rPr>
        <w:t>Description:</w:t>
      </w:r>
      <w:r w:rsidRPr="00366093">
        <w:rPr>
          <w:rFonts w:cstheme="minorHAnsi"/>
          <w:sz w:val="24"/>
          <w:szCs w:val="24"/>
        </w:rPr>
        <w:t xml:space="preserve"> Measures the </w:t>
      </w:r>
      <w:r w:rsidR="00366093">
        <w:rPr>
          <w:rFonts w:cstheme="minorHAnsi"/>
          <w:sz w:val="24"/>
          <w:szCs w:val="24"/>
        </w:rPr>
        <w:t>circumference of the wire</w:t>
      </w:r>
      <w:r w:rsidRPr="00366093">
        <w:rPr>
          <w:rFonts w:cstheme="minorHAnsi"/>
          <w:sz w:val="24"/>
          <w:szCs w:val="24"/>
        </w:rPr>
        <w:t>.</w:t>
      </w:r>
    </w:p>
    <w:p w14:paraId="289E1F82" w14:textId="61975D58" w:rsidR="00D84812" w:rsidRPr="00366093" w:rsidRDefault="00D84812" w:rsidP="000C4752">
      <w:pPr>
        <w:numPr>
          <w:ilvl w:val="0"/>
          <w:numId w:val="24"/>
        </w:numPr>
        <w:spacing w:before="100" w:beforeAutospacing="1" w:after="100" w:afterAutospacing="1" w:line="240" w:lineRule="auto"/>
        <w:rPr>
          <w:rFonts w:cstheme="minorHAnsi"/>
          <w:sz w:val="24"/>
          <w:szCs w:val="24"/>
        </w:rPr>
      </w:pPr>
      <w:r w:rsidRPr="00366093">
        <w:rPr>
          <w:rStyle w:val="Strong"/>
          <w:rFonts w:cstheme="minorHAnsi"/>
          <w:sz w:val="24"/>
          <w:szCs w:val="24"/>
        </w:rPr>
        <w:t>Reference Value:</w:t>
      </w:r>
      <w:r w:rsidR="00366093">
        <w:rPr>
          <w:rFonts w:cstheme="minorHAnsi"/>
          <w:sz w:val="24"/>
          <w:szCs w:val="24"/>
        </w:rPr>
        <w:t xml:space="preserve"> 0.5mm</w:t>
      </w:r>
    </w:p>
    <w:p w14:paraId="552B98F7" w14:textId="294E6DFF" w:rsidR="00D84812" w:rsidRPr="00366093" w:rsidRDefault="00D84812" w:rsidP="000C4752">
      <w:pPr>
        <w:numPr>
          <w:ilvl w:val="0"/>
          <w:numId w:val="24"/>
        </w:numPr>
        <w:spacing w:before="100" w:beforeAutospacing="1" w:after="100" w:afterAutospacing="1" w:line="240" w:lineRule="auto"/>
        <w:rPr>
          <w:rFonts w:cstheme="minorHAnsi"/>
          <w:sz w:val="24"/>
          <w:szCs w:val="24"/>
        </w:rPr>
      </w:pPr>
      <w:r w:rsidRPr="00366093">
        <w:rPr>
          <w:rStyle w:val="Strong"/>
          <w:rFonts w:cstheme="minorHAnsi"/>
          <w:sz w:val="24"/>
          <w:szCs w:val="24"/>
        </w:rPr>
        <w:t>Upper Limit:</w:t>
      </w:r>
      <w:r w:rsidR="00366093">
        <w:rPr>
          <w:rFonts w:cstheme="minorHAnsi"/>
          <w:sz w:val="24"/>
          <w:szCs w:val="24"/>
        </w:rPr>
        <w:t xml:space="preserve"> 0.01mm</w:t>
      </w:r>
    </w:p>
    <w:p w14:paraId="594F75E9" w14:textId="7A22F8FB" w:rsidR="00D84812" w:rsidRPr="00366093" w:rsidRDefault="00D84812" w:rsidP="000C4752">
      <w:pPr>
        <w:numPr>
          <w:ilvl w:val="0"/>
          <w:numId w:val="24"/>
        </w:numPr>
        <w:spacing w:before="100" w:beforeAutospacing="1" w:after="100" w:afterAutospacing="1" w:line="240" w:lineRule="auto"/>
        <w:rPr>
          <w:rFonts w:cstheme="minorHAnsi"/>
          <w:sz w:val="24"/>
          <w:szCs w:val="24"/>
        </w:rPr>
      </w:pPr>
      <w:r w:rsidRPr="00366093">
        <w:rPr>
          <w:rStyle w:val="Strong"/>
          <w:rFonts w:cstheme="minorHAnsi"/>
          <w:sz w:val="24"/>
          <w:szCs w:val="24"/>
        </w:rPr>
        <w:t>Lower Limit:</w:t>
      </w:r>
      <w:r w:rsidR="00366093">
        <w:rPr>
          <w:rFonts w:cstheme="minorHAnsi"/>
          <w:sz w:val="24"/>
          <w:szCs w:val="24"/>
        </w:rPr>
        <w:t xml:space="preserve"> 0.01mm</w:t>
      </w:r>
    </w:p>
    <w:p w14:paraId="586B3E5D" w14:textId="0FFE90CD" w:rsidR="00D84812" w:rsidRPr="00366093" w:rsidRDefault="00D84812" w:rsidP="000C4752">
      <w:pPr>
        <w:numPr>
          <w:ilvl w:val="0"/>
          <w:numId w:val="25"/>
        </w:numPr>
        <w:spacing w:before="100" w:beforeAutospacing="1" w:after="100" w:afterAutospacing="1" w:line="240" w:lineRule="auto"/>
        <w:rPr>
          <w:rFonts w:cstheme="minorHAnsi"/>
          <w:sz w:val="24"/>
          <w:szCs w:val="24"/>
        </w:rPr>
      </w:pPr>
      <w:r w:rsidRPr="00366093">
        <w:rPr>
          <w:rStyle w:val="Strong"/>
          <w:rFonts w:cstheme="minorHAnsi"/>
          <w:sz w:val="24"/>
          <w:szCs w:val="24"/>
        </w:rPr>
        <w:lastRenderedPageBreak/>
        <w:t>Quality Attribute:</w:t>
      </w:r>
      <w:r w:rsidRPr="00366093">
        <w:rPr>
          <w:rFonts w:cstheme="minorHAnsi"/>
          <w:sz w:val="24"/>
          <w:szCs w:val="24"/>
        </w:rPr>
        <w:t xml:space="preserve"> </w:t>
      </w:r>
      <w:r w:rsidR="00366093">
        <w:rPr>
          <w:rFonts w:cstheme="minorHAnsi"/>
          <w:sz w:val="24"/>
          <w:szCs w:val="24"/>
        </w:rPr>
        <w:t>Damage</w:t>
      </w:r>
    </w:p>
    <w:p w14:paraId="25446402" w14:textId="78B139FB" w:rsidR="00D84812" w:rsidRPr="00366093" w:rsidRDefault="00D84812" w:rsidP="000C4752">
      <w:pPr>
        <w:numPr>
          <w:ilvl w:val="0"/>
          <w:numId w:val="25"/>
        </w:numPr>
        <w:spacing w:before="100" w:beforeAutospacing="1" w:after="100" w:afterAutospacing="1" w:line="240" w:lineRule="auto"/>
        <w:rPr>
          <w:rFonts w:cstheme="minorHAnsi"/>
          <w:sz w:val="24"/>
          <w:szCs w:val="24"/>
        </w:rPr>
      </w:pPr>
      <w:r w:rsidRPr="00366093">
        <w:rPr>
          <w:rStyle w:val="Strong"/>
          <w:rFonts w:cstheme="minorHAnsi"/>
          <w:sz w:val="24"/>
          <w:szCs w:val="24"/>
        </w:rPr>
        <w:t>Description:</w:t>
      </w:r>
      <w:r w:rsidRPr="00366093">
        <w:rPr>
          <w:rFonts w:cstheme="minorHAnsi"/>
          <w:sz w:val="24"/>
          <w:szCs w:val="24"/>
        </w:rPr>
        <w:t xml:space="preserve"> </w:t>
      </w:r>
      <w:r w:rsidR="00366093">
        <w:rPr>
          <w:rFonts w:cstheme="minorHAnsi"/>
          <w:sz w:val="24"/>
          <w:szCs w:val="24"/>
        </w:rPr>
        <w:t>check the package for any damage</w:t>
      </w:r>
    </w:p>
    <w:p w14:paraId="4BBD5B9F" w14:textId="77777777" w:rsidR="00D84812" w:rsidRPr="00366093" w:rsidRDefault="00D84812" w:rsidP="000C4752">
      <w:pPr>
        <w:numPr>
          <w:ilvl w:val="0"/>
          <w:numId w:val="25"/>
        </w:numPr>
        <w:spacing w:before="100" w:beforeAutospacing="1" w:after="100" w:afterAutospacing="1" w:line="240" w:lineRule="auto"/>
        <w:rPr>
          <w:rFonts w:cstheme="minorHAnsi"/>
          <w:sz w:val="24"/>
          <w:szCs w:val="24"/>
        </w:rPr>
      </w:pPr>
      <w:r w:rsidRPr="00366093">
        <w:rPr>
          <w:rStyle w:val="Strong"/>
          <w:rFonts w:cstheme="minorHAnsi"/>
          <w:sz w:val="24"/>
          <w:szCs w:val="24"/>
        </w:rPr>
        <w:t>Reference Value:</w:t>
      </w:r>
      <w:r w:rsidRPr="00366093">
        <w:rPr>
          <w:rFonts w:cstheme="minorHAnsi"/>
          <w:sz w:val="24"/>
          <w:szCs w:val="24"/>
        </w:rPr>
        <w:t xml:space="preserve"> Checked (checkbox for logical)</w:t>
      </w:r>
    </w:p>
    <w:p w14:paraId="5BD35692" w14:textId="07E4EFDD" w:rsidR="00A14EC6" w:rsidRDefault="00A14EC6" w:rsidP="002824BA">
      <w:pPr>
        <w:pStyle w:val="Heading2"/>
      </w:pPr>
      <w:bookmarkStart w:id="22" w:name="_11._Work_Order"/>
      <w:bookmarkStart w:id="23" w:name="_Toc175215916"/>
      <w:bookmarkEnd w:id="22"/>
      <w:r>
        <w:t>Work Order Detail Viewer</w:t>
      </w:r>
      <w:bookmarkEnd w:id="23"/>
    </w:p>
    <w:p w14:paraId="55ACFA13" w14:textId="77777777" w:rsidR="00A14EC6" w:rsidRDefault="00A14EC6" w:rsidP="00A14EC6">
      <w:pPr>
        <w:rPr>
          <w:lang w:eastAsia="en-IN"/>
        </w:rPr>
      </w:pPr>
    </w:p>
    <w:p w14:paraId="68029F57" w14:textId="77777777" w:rsidR="00A14EC6" w:rsidRPr="000076A5" w:rsidRDefault="00A14EC6" w:rsidP="002824BA">
      <w:pPr>
        <w:pStyle w:val="Subtitle"/>
      </w:pPr>
      <w:r w:rsidRPr="000076A5">
        <w:t>Overview</w:t>
      </w:r>
    </w:p>
    <w:p w14:paraId="47A7B0C9" w14:textId="07A4AE00" w:rsidR="00A14EC6" w:rsidRPr="000076A5" w:rsidRDefault="00A14EC6" w:rsidP="00A14EC6">
      <w:pPr>
        <w:pStyle w:val="NormalWeb"/>
        <w:rPr>
          <w:rFonts w:asciiTheme="minorHAnsi" w:hAnsiTheme="minorHAnsi"/>
        </w:rPr>
      </w:pPr>
      <w:r w:rsidRPr="000076A5">
        <w:rPr>
          <w:rFonts w:asciiTheme="minorHAnsi" w:hAnsiTheme="minorHAnsi"/>
        </w:rPr>
        <w:t xml:space="preserve">The </w:t>
      </w:r>
      <w:r w:rsidRPr="000076A5">
        <w:rPr>
          <w:rStyle w:val="Strong"/>
          <w:rFonts w:asciiTheme="minorHAnsi" w:eastAsiaTheme="majorEastAsia" w:hAnsiTheme="minorHAnsi"/>
        </w:rPr>
        <w:t>Work Order Detail Viewer</w:t>
      </w:r>
      <w:r w:rsidRPr="000076A5">
        <w:rPr>
          <w:rFonts w:asciiTheme="minorHAnsi" w:hAnsiTheme="minorHAnsi"/>
        </w:rPr>
        <w:t xml:space="preserve"> is a read-only interface designed to display comprehensive details about a work order and its associated operations. This view-only screen is intend</w:t>
      </w:r>
      <w:r>
        <w:rPr>
          <w:rFonts w:asciiTheme="minorHAnsi" w:hAnsiTheme="minorHAnsi"/>
        </w:rPr>
        <w:t xml:space="preserve">ed for users to review and </w:t>
      </w:r>
      <w:proofErr w:type="spellStart"/>
      <w:r>
        <w:rPr>
          <w:rFonts w:asciiTheme="minorHAnsi" w:hAnsiTheme="minorHAnsi"/>
        </w:rPr>
        <w:t>analyis</w:t>
      </w:r>
      <w:proofErr w:type="spellEnd"/>
      <w:r w:rsidRPr="000076A5">
        <w:rPr>
          <w:rFonts w:asciiTheme="minorHAnsi" w:hAnsiTheme="minorHAnsi"/>
        </w:rPr>
        <w:t xml:space="preserve"> information related to a specific work order without the ability to create or edit data. It provides a snapshot of the work order's attributes, operations, and any job orders scheduled or created for that work order.</w:t>
      </w:r>
    </w:p>
    <w:p w14:paraId="0735E33E" w14:textId="77777777" w:rsidR="00A14EC6" w:rsidRPr="000076A5" w:rsidRDefault="00A14EC6" w:rsidP="002824BA">
      <w:pPr>
        <w:pStyle w:val="Subtitle"/>
      </w:pPr>
      <w:r w:rsidRPr="000076A5">
        <w:t>Key Features</w:t>
      </w:r>
    </w:p>
    <w:p w14:paraId="395B7B4B" w14:textId="77777777" w:rsidR="00A14EC6" w:rsidRPr="000076A5" w:rsidRDefault="00A14EC6" w:rsidP="000C4752">
      <w:pPr>
        <w:pStyle w:val="NormalWeb"/>
        <w:numPr>
          <w:ilvl w:val="0"/>
          <w:numId w:val="29"/>
        </w:numPr>
        <w:rPr>
          <w:rFonts w:asciiTheme="minorHAnsi" w:hAnsiTheme="minorHAnsi"/>
        </w:rPr>
      </w:pPr>
      <w:r w:rsidRPr="000076A5">
        <w:rPr>
          <w:rStyle w:val="Strong"/>
          <w:rFonts w:asciiTheme="minorHAnsi" w:eastAsiaTheme="majorEastAsia" w:hAnsiTheme="minorHAnsi"/>
        </w:rPr>
        <w:t>Read-Only Display</w:t>
      </w:r>
    </w:p>
    <w:p w14:paraId="0595C7D0" w14:textId="77777777" w:rsidR="00A14EC6" w:rsidRPr="000076A5" w:rsidRDefault="00A14EC6" w:rsidP="000C4752">
      <w:pPr>
        <w:numPr>
          <w:ilvl w:val="1"/>
          <w:numId w:val="29"/>
        </w:numPr>
        <w:spacing w:before="100" w:beforeAutospacing="1" w:after="100" w:afterAutospacing="1" w:line="240" w:lineRule="auto"/>
      </w:pPr>
      <w:r w:rsidRPr="000076A5">
        <w:rPr>
          <w:rStyle w:val="Strong"/>
        </w:rPr>
        <w:t>Purpose:</w:t>
      </w:r>
      <w:r w:rsidRPr="000076A5">
        <w:t xml:space="preserve"> Provides a detailed, non-editable view of work order information.</w:t>
      </w:r>
    </w:p>
    <w:p w14:paraId="5E1F28B0" w14:textId="77777777" w:rsidR="00A14EC6" w:rsidRPr="000076A5" w:rsidRDefault="00A14EC6" w:rsidP="000C4752">
      <w:pPr>
        <w:numPr>
          <w:ilvl w:val="1"/>
          <w:numId w:val="29"/>
        </w:numPr>
        <w:spacing w:before="100" w:beforeAutospacing="1" w:after="100" w:afterAutospacing="1" w:line="240" w:lineRule="auto"/>
      </w:pPr>
      <w:r w:rsidRPr="000076A5">
        <w:rPr>
          <w:rStyle w:val="Strong"/>
        </w:rPr>
        <w:t>Functionality:</w:t>
      </w:r>
      <w:r w:rsidRPr="000076A5">
        <w:t xml:space="preserve"> Users can view all details related to the work order but cannot make changes.</w:t>
      </w:r>
    </w:p>
    <w:p w14:paraId="6C68D5A1" w14:textId="77777777" w:rsidR="00A14EC6" w:rsidRPr="000076A5" w:rsidRDefault="00A14EC6" w:rsidP="000C4752">
      <w:pPr>
        <w:pStyle w:val="NormalWeb"/>
        <w:numPr>
          <w:ilvl w:val="0"/>
          <w:numId w:val="29"/>
        </w:numPr>
        <w:rPr>
          <w:rFonts w:asciiTheme="minorHAnsi" w:hAnsiTheme="minorHAnsi"/>
        </w:rPr>
      </w:pPr>
      <w:r w:rsidRPr="000076A5">
        <w:rPr>
          <w:rStyle w:val="Strong"/>
          <w:rFonts w:asciiTheme="minorHAnsi" w:eastAsiaTheme="majorEastAsia" w:hAnsiTheme="minorHAnsi"/>
        </w:rPr>
        <w:t>Work Order Details</w:t>
      </w:r>
    </w:p>
    <w:p w14:paraId="0CD87EB2" w14:textId="77777777" w:rsidR="00A14EC6" w:rsidRPr="000076A5" w:rsidRDefault="00A14EC6" w:rsidP="000C4752">
      <w:pPr>
        <w:numPr>
          <w:ilvl w:val="1"/>
          <w:numId w:val="29"/>
        </w:numPr>
        <w:spacing w:before="100" w:beforeAutospacing="1" w:after="100" w:afterAutospacing="1" w:line="240" w:lineRule="auto"/>
      </w:pPr>
      <w:r w:rsidRPr="000076A5">
        <w:rPr>
          <w:rStyle w:val="Strong"/>
        </w:rPr>
        <w:t>Information Displayed:</w:t>
      </w:r>
    </w:p>
    <w:p w14:paraId="68813A38" w14:textId="77777777" w:rsidR="00A14EC6" w:rsidRPr="000076A5" w:rsidRDefault="00A14EC6" w:rsidP="000C4752">
      <w:pPr>
        <w:numPr>
          <w:ilvl w:val="2"/>
          <w:numId w:val="29"/>
        </w:numPr>
        <w:spacing w:before="100" w:beforeAutospacing="1" w:after="100" w:afterAutospacing="1" w:line="240" w:lineRule="auto"/>
      </w:pPr>
      <w:r w:rsidRPr="000076A5">
        <w:rPr>
          <w:rStyle w:val="Strong"/>
        </w:rPr>
        <w:t>Work Order Number:</w:t>
      </w:r>
      <w:r w:rsidRPr="000076A5">
        <w:t xml:space="preserve"> Unique identifier for the work order.</w:t>
      </w:r>
    </w:p>
    <w:p w14:paraId="40A36217" w14:textId="21765F8D" w:rsidR="00A14EC6" w:rsidRPr="000076A5" w:rsidRDefault="00F728B2" w:rsidP="000C4752">
      <w:pPr>
        <w:numPr>
          <w:ilvl w:val="2"/>
          <w:numId w:val="29"/>
        </w:numPr>
        <w:spacing w:before="100" w:beforeAutospacing="1" w:after="100" w:afterAutospacing="1" w:line="240" w:lineRule="auto"/>
      </w:pPr>
      <w:r>
        <w:rPr>
          <w:rStyle w:val="Strong"/>
        </w:rPr>
        <w:t xml:space="preserve">Item </w:t>
      </w:r>
      <w:r w:rsidR="00A14EC6" w:rsidRPr="000076A5">
        <w:rPr>
          <w:rStyle w:val="Strong"/>
        </w:rPr>
        <w:t>Description:</w:t>
      </w:r>
      <w:r w:rsidR="00A14EC6" w:rsidRPr="000076A5">
        <w:t xml:space="preserve"> </w:t>
      </w:r>
      <w:r>
        <w:t>D</w:t>
      </w:r>
      <w:r w:rsidR="00A14EC6" w:rsidRPr="000076A5">
        <w:t>escription of the work order.</w:t>
      </w:r>
    </w:p>
    <w:p w14:paraId="56F6EDD6" w14:textId="4F863461" w:rsidR="00A14EC6" w:rsidRPr="000076A5" w:rsidRDefault="00F728B2" w:rsidP="000C4752">
      <w:pPr>
        <w:numPr>
          <w:ilvl w:val="2"/>
          <w:numId w:val="29"/>
        </w:numPr>
        <w:spacing w:before="100" w:beforeAutospacing="1" w:after="100" w:afterAutospacing="1" w:line="240" w:lineRule="auto"/>
      </w:pPr>
      <w:r>
        <w:rPr>
          <w:rStyle w:val="Strong"/>
        </w:rPr>
        <w:t>Item Number</w:t>
      </w:r>
      <w:r w:rsidR="00A14EC6" w:rsidRPr="000076A5">
        <w:rPr>
          <w:rStyle w:val="Strong"/>
        </w:rPr>
        <w:t>:</w:t>
      </w:r>
      <w:r w:rsidR="00A14EC6" w:rsidRPr="000076A5">
        <w:t xml:space="preserve"> </w:t>
      </w:r>
      <w:r w:rsidR="00713949">
        <w:t>item number of the work order.</w:t>
      </w:r>
    </w:p>
    <w:p w14:paraId="5A0F10A5" w14:textId="119C4DAF" w:rsidR="00A14EC6" w:rsidRPr="000076A5" w:rsidRDefault="00F728B2" w:rsidP="000C4752">
      <w:pPr>
        <w:numPr>
          <w:ilvl w:val="2"/>
          <w:numId w:val="29"/>
        </w:numPr>
        <w:spacing w:before="100" w:beforeAutospacing="1" w:after="100" w:afterAutospacing="1" w:line="240" w:lineRule="auto"/>
      </w:pPr>
      <w:r>
        <w:rPr>
          <w:rStyle w:val="Strong"/>
        </w:rPr>
        <w:t>Quantity</w:t>
      </w:r>
      <w:r w:rsidR="00A14EC6" w:rsidRPr="000076A5">
        <w:rPr>
          <w:rStyle w:val="Strong"/>
        </w:rPr>
        <w:t>:</w:t>
      </w:r>
      <w:r w:rsidR="00A14EC6" w:rsidRPr="000076A5">
        <w:t xml:space="preserve"> </w:t>
      </w:r>
      <w:r>
        <w:t>Total quantity of the work order</w:t>
      </w:r>
      <w:r w:rsidR="00A14EC6" w:rsidRPr="000076A5">
        <w:t>.</w:t>
      </w:r>
    </w:p>
    <w:p w14:paraId="0EFE64FC" w14:textId="59C0107F" w:rsidR="00A14EC6" w:rsidRPr="000076A5" w:rsidRDefault="00F728B2" w:rsidP="000C4752">
      <w:pPr>
        <w:numPr>
          <w:ilvl w:val="2"/>
          <w:numId w:val="29"/>
        </w:numPr>
        <w:spacing w:before="100" w:beforeAutospacing="1" w:after="100" w:afterAutospacing="1" w:line="240" w:lineRule="auto"/>
      </w:pPr>
      <w:r>
        <w:rPr>
          <w:rStyle w:val="Strong"/>
        </w:rPr>
        <w:t>Routing Lot</w:t>
      </w:r>
      <w:r w:rsidR="00A14EC6" w:rsidRPr="000076A5">
        <w:rPr>
          <w:rStyle w:val="Strong"/>
        </w:rPr>
        <w:t>:</w:t>
      </w:r>
      <w:r w:rsidR="00A14EC6" w:rsidRPr="000076A5">
        <w:t xml:space="preserve"> </w:t>
      </w:r>
      <w:r>
        <w:t>Routing lot</w:t>
      </w:r>
      <w:r w:rsidR="00A14EC6" w:rsidRPr="000076A5">
        <w:t xml:space="preserve"> assigned to the work order.</w:t>
      </w:r>
    </w:p>
    <w:p w14:paraId="5074BF42" w14:textId="42952A3A" w:rsidR="00A14EC6" w:rsidRPr="000076A5" w:rsidRDefault="00F728B2" w:rsidP="000C4752">
      <w:pPr>
        <w:numPr>
          <w:ilvl w:val="2"/>
          <w:numId w:val="29"/>
        </w:numPr>
        <w:spacing w:before="100" w:beforeAutospacing="1" w:after="100" w:afterAutospacing="1" w:line="240" w:lineRule="auto"/>
      </w:pPr>
      <w:r>
        <w:rPr>
          <w:rStyle w:val="Strong"/>
        </w:rPr>
        <w:t>Running Time</w:t>
      </w:r>
      <w:r w:rsidR="00A14EC6" w:rsidRPr="000076A5">
        <w:rPr>
          <w:rStyle w:val="Strong"/>
        </w:rPr>
        <w:t>:</w:t>
      </w:r>
      <w:r w:rsidR="00A14EC6" w:rsidRPr="000076A5">
        <w:t xml:space="preserve"> </w:t>
      </w:r>
      <w:r>
        <w:t>E</w:t>
      </w:r>
      <w:r w:rsidR="00A14EC6" w:rsidRPr="000076A5">
        <w:t>xpected</w:t>
      </w:r>
      <w:r>
        <w:t xml:space="preserve"> total run time</w:t>
      </w:r>
      <w:r w:rsidR="00A14EC6" w:rsidRPr="000076A5">
        <w:t xml:space="preserve"> for the work order.</w:t>
      </w:r>
    </w:p>
    <w:p w14:paraId="31B671C0" w14:textId="3FAD2D5A" w:rsidR="00A14EC6" w:rsidRPr="000076A5" w:rsidRDefault="00F728B2" w:rsidP="000C4752">
      <w:pPr>
        <w:numPr>
          <w:ilvl w:val="2"/>
          <w:numId w:val="29"/>
        </w:numPr>
        <w:spacing w:before="100" w:beforeAutospacing="1" w:after="100" w:afterAutospacing="1" w:line="240" w:lineRule="auto"/>
      </w:pPr>
      <w:r>
        <w:rPr>
          <w:rStyle w:val="Strong"/>
        </w:rPr>
        <w:t>Setup Time</w:t>
      </w:r>
      <w:r w:rsidR="00A14EC6" w:rsidRPr="000076A5">
        <w:rPr>
          <w:rStyle w:val="Strong"/>
        </w:rPr>
        <w:t>:</w:t>
      </w:r>
      <w:r w:rsidR="00A14EC6" w:rsidRPr="000076A5">
        <w:t xml:space="preserve"> </w:t>
      </w:r>
      <w:r>
        <w:t>Expected total setup time for the work order</w:t>
      </w:r>
      <w:r w:rsidR="00A14EC6" w:rsidRPr="000076A5">
        <w:t>.</w:t>
      </w:r>
    </w:p>
    <w:p w14:paraId="3F36B2E2" w14:textId="77777777" w:rsidR="00A14EC6" w:rsidRPr="000076A5" w:rsidRDefault="00A14EC6" w:rsidP="000C4752">
      <w:pPr>
        <w:pStyle w:val="NormalWeb"/>
        <w:numPr>
          <w:ilvl w:val="0"/>
          <w:numId w:val="29"/>
        </w:numPr>
        <w:rPr>
          <w:rFonts w:asciiTheme="minorHAnsi" w:hAnsiTheme="minorHAnsi"/>
        </w:rPr>
      </w:pPr>
      <w:r w:rsidRPr="000076A5">
        <w:rPr>
          <w:rStyle w:val="Strong"/>
          <w:rFonts w:asciiTheme="minorHAnsi" w:eastAsiaTheme="majorEastAsia" w:hAnsiTheme="minorHAnsi"/>
        </w:rPr>
        <w:t>Operation Details</w:t>
      </w:r>
    </w:p>
    <w:p w14:paraId="307963AA" w14:textId="77777777" w:rsidR="00A14EC6" w:rsidRPr="000076A5" w:rsidRDefault="00A14EC6" w:rsidP="000C4752">
      <w:pPr>
        <w:numPr>
          <w:ilvl w:val="1"/>
          <w:numId w:val="29"/>
        </w:numPr>
        <w:spacing w:before="100" w:beforeAutospacing="1" w:after="100" w:afterAutospacing="1" w:line="240" w:lineRule="auto"/>
      </w:pPr>
      <w:r w:rsidRPr="000076A5">
        <w:rPr>
          <w:rStyle w:val="Strong"/>
        </w:rPr>
        <w:t>Information Displayed:</w:t>
      </w:r>
    </w:p>
    <w:p w14:paraId="3BF14940" w14:textId="77777777" w:rsidR="00A14EC6" w:rsidRPr="000076A5" w:rsidRDefault="00A14EC6" w:rsidP="000C4752">
      <w:pPr>
        <w:numPr>
          <w:ilvl w:val="2"/>
          <w:numId w:val="29"/>
        </w:numPr>
        <w:spacing w:before="100" w:beforeAutospacing="1" w:after="100" w:afterAutospacing="1" w:line="240" w:lineRule="auto"/>
      </w:pPr>
      <w:r w:rsidRPr="000076A5">
        <w:rPr>
          <w:rStyle w:val="Strong"/>
        </w:rPr>
        <w:t>Operation Number:</w:t>
      </w:r>
      <w:r w:rsidRPr="000076A5">
        <w:t xml:space="preserve"> Unique identifier for each operation.</w:t>
      </w:r>
    </w:p>
    <w:p w14:paraId="3293E395" w14:textId="77777777" w:rsidR="00A14EC6" w:rsidRPr="000076A5" w:rsidRDefault="00A14EC6" w:rsidP="000C4752">
      <w:pPr>
        <w:numPr>
          <w:ilvl w:val="2"/>
          <w:numId w:val="29"/>
        </w:numPr>
        <w:spacing w:before="100" w:beforeAutospacing="1" w:after="100" w:afterAutospacing="1" w:line="240" w:lineRule="auto"/>
      </w:pPr>
      <w:r w:rsidRPr="000076A5">
        <w:rPr>
          <w:rStyle w:val="Strong"/>
        </w:rPr>
        <w:t>Description:</w:t>
      </w:r>
      <w:r w:rsidRPr="000076A5">
        <w:t xml:space="preserve"> Detailed description of each operation involved in the work order.</w:t>
      </w:r>
    </w:p>
    <w:p w14:paraId="6E8EA1F8" w14:textId="041587EB" w:rsidR="00A14EC6" w:rsidRPr="000076A5" w:rsidRDefault="00F728B2" w:rsidP="000C4752">
      <w:pPr>
        <w:numPr>
          <w:ilvl w:val="2"/>
          <w:numId w:val="29"/>
        </w:numPr>
        <w:spacing w:before="100" w:beforeAutospacing="1" w:after="100" w:afterAutospacing="1" w:line="240" w:lineRule="auto"/>
      </w:pPr>
      <w:proofErr w:type="gramStart"/>
      <w:r>
        <w:rPr>
          <w:rStyle w:val="Strong"/>
        </w:rPr>
        <w:t>Mile Stone</w:t>
      </w:r>
      <w:proofErr w:type="gramEnd"/>
      <w:r>
        <w:rPr>
          <w:rStyle w:val="Strong"/>
        </w:rPr>
        <w:t xml:space="preserve"> Status</w:t>
      </w:r>
      <w:r w:rsidR="00A14EC6" w:rsidRPr="000076A5">
        <w:rPr>
          <w:rStyle w:val="Strong"/>
        </w:rPr>
        <w:t>:</w:t>
      </w:r>
      <w:r w:rsidR="00A14EC6" w:rsidRPr="000076A5">
        <w:t xml:space="preserve"> status of the operation (e.g., </w:t>
      </w:r>
      <w:r>
        <w:t>true, false</w:t>
      </w:r>
      <w:r w:rsidR="00A14EC6" w:rsidRPr="000076A5">
        <w:t>).</w:t>
      </w:r>
    </w:p>
    <w:p w14:paraId="70E894F0" w14:textId="1EA03254" w:rsidR="00A14EC6" w:rsidRDefault="00F728B2" w:rsidP="000C4752">
      <w:pPr>
        <w:numPr>
          <w:ilvl w:val="2"/>
          <w:numId w:val="29"/>
        </w:numPr>
        <w:spacing w:before="100" w:beforeAutospacing="1" w:after="100" w:afterAutospacing="1" w:line="240" w:lineRule="auto"/>
      </w:pPr>
      <w:r>
        <w:rPr>
          <w:rStyle w:val="Strong"/>
        </w:rPr>
        <w:t>Standard</w:t>
      </w:r>
      <w:r w:rsidR="00A14EC6" w:rsidRPr="000076A5">
        <w:rPr>
          <w:rStyle w:val="Strong"/>
        </w:rPr>
        <w:t xml:space="preserve"> </w:t>
      </w:r>
      <w:r>
        <w:rPr>
          <w:rStyle w:val="Strong"/>
        </w:rPr>
        <w:t>run</w:t>
      </w:r>
      <w:r w:rsidR="00A14EC6" w:rsidRPr="000076A5">
        <w:rPr>
          <w:rStyle w:val="Strong"/>
        </w:rPr>
        <w:t xml:space="preserve"> and </w:t>
      </w:r>
      <w:r>
        <w:rPr>
          <w:rStyle w:val="Strong"/>
        </w:rPr>
        <w:t>setup</w:t>
      </w:r>
      <w:r w:rsidR="00A14EC6" w:rsidRPr="000076A5">
        <w:rPr>
          <w:rStyle w:val="Strong"/>
        </w:rPr>
        <w:t xml:space="preserve"> </w:t>
      </w:r>
      <w:r>
        <w:rPr>
          <w:rStyle w:val="Strong"/>
        </w:rPr>
        <w:t>time</w:t>
      </w:r>
      <w:r w:rsidR="00A14EC6" w:rsidRPr="000076A5">
        <w:rPr>
          <w:rStyle w:val="Strong"/>
        </w:rPr>
        <w:t>:</w:t>
      </w:r>
      <w:r w:rsidR="00A14EC6" w:rsidRPr="000076A5">
        <w:t xml:space="preserve"> </w:t>
      </w:r>
      <w:r w:rsidR="00713949">
        <w:t>run</w:t>
      </w:r>
      <w:r w:rsidR="00A14EC6" w:rsidRPr="000076A5">
        <w:t xml:space="preserve"> and</w:t>
      </w:r>
      <w:r w:rsidR="00713949">
        <w:t xml:space="preserve"> setup</w:t>
      </w:r>
      <w:r w:rsidR="00A14EC6" w:rsidRPr="000076A5">
        <w:t xml:space="preserve"> times </w:t>
      </w:r>
      <w:r w:rsidR="00713949">
        <w:t>for each of the operation.</w:t>
      </w:r>
    </w:p>
    <w:p w14:paraId="02B77798" w14:textId="6815C97B" w:rsidR="00713949" w:rsidRPr="000076A5" w:rsidRDefault="00713949" w:rsidP="000C4752">
      <w:pPr>
        <w:numPr>
          <w:ilvl w:val="2"/>
          <w:numId w:val="29"/>
        </w:numPr>
        <w:spacing w:before="100" w:beforeAutospacing="1" w:after="100" w:afterAutospacing="1" w:line="240" w:lineRule="auto"/>
      </w:pPr>
      <w:r>
        <w:rPr>
          <w:rStyle w:val="Strong"/>
        </w:rPr>
        <w:t>Work Centre:</w:t>
      </w:r>
      <w:r>
        <w:t xml:space="preserve"> work centre where the operation is assigned.</w:t>
      </w:r>
    </w:p>
    <w:p w14:paraId="25A6A01E" w14:textId="77777777" w:rsidR="00A14EC6" w:rsidRPr="000076A5" w:rsidRDefault="00A14EC6" w:rsidP="000C4752">
      <w:pPr>
        <w:pStyle w:val="NormalWeb"/>
        <w:numPr>
          <w:ilvl w:val="0"/>
          <w:numId w:val="29"/>
        </w:numPr>
        <w:rPr>
          <w:rFonts w:asciiTheme="minorHAnsi" w:hAnsiTheme="minorHAnsi"/>
        </w:rPr>
      </w:pPr>
      <w:r w:rsidRPr="000076A5">
        <w:rPr>
          <w:rStyle w:val="Strong"/>
          <w:rFonts w:asciiTheme="minorHAnsi" w:eastAsiaTheme="majorEastAsia" w:hAnsiTheme="minorHAnsi"/>
        </w:rPr>
        <w:t>Job Orders</w:t>
      </w:r>
    </w:p>
    <w:p w14:paraId="04596C27" w14:textId="77777777" w:rsidR="00A14EC6" w:rsidRPr="000076A5" w:rsidRDefault="00A14EC6" w:rsidP="000C4752">
      <w:pPr>
        <w:numPr>
          <w:ilvl w:val="1"/>
          <w:numId w:val="29"/>
        </w:numPr>
        <w:spacing w:before="100" w:beforeAutospacing="1" w:after="100" w:afterAutospacing="1" w:line="240" w:lineRule="auto"/>
      </w:pPr>
      <w:r w:rsidRPr="000076A5">
        <w:rPr>
          <w:rStyle w:val="Strong"/>
        </w:rPr>
        <w:t>Information Displayed:</w:t>
      </w:r>
    </w:p>
    <w:p w14:paraId="7596D20E" w14:textId="77777777" w:rsidR="00A14EC6" w:rsidRPr="000076A5" w:rsidRDefault="00A14EC6" w:rsidP="000C4752">
      <w:pPr>
        <w:numPr>
          <w:ilvl w:val="2"/>
          <w:numId w:val="29"/>
        </w:numPr>
        <w:spacing w:before="100" w:beforeAutospacing="1" w:after="100" w:afterAutospacing="1" w:line="240" w:lineRule="auto"/>
      </w:pPr>
      <w:r w:rsidRPr="000076A5">
        <w:rPr>
          <w:rStyle w:val="Strong"/>
        </w:rPr>
        <w:t>Job Order Number:</w:t>
      </w:r>
      <w:r w:rsidRPr="000076A5">
        <w:t xml:space="preserve"> Unique identifier for job orders created for the work order.</w:t>
      </w:r>
    </w:p>
    <w:p w14:paraId="360564A3" w14:textId="77777777" w:rsidR="00A14EC6" w:rsidRPr="000076A5" w:rsidRDefault="00A14EC6" w:rsidP="000C4752">
      <w:pPr>
        <w:numPr>
          <w:ilvl w:val="2"/>
          <w:numId w:val="29"/>
        </w:numPr>
        <w:spacing w:before="100" w:beforeAutospacing="1" w:after="100" w:afterAutospacing="1" w:line="240" w:lineRule="auto"/>
      </w:pPr>
      <w:r>
        <w:rPr>
          <w:rStyle w:val="Strong"/>
        </w:rPr>
        <w:t xml:space="preserve">Operation </w:t>
      </w:r>
      <w:r w:rsidRPr="000076A5">
        <w:rPr>
          <w:rStyle w:val="Strong"/>
        </w:rPr>
        <w:t>Description:</w:t>
      </w:r>
      <w:r w:rsidRPr="000076A5">
        <w:t xml:space="preserve"> </w:t>
      </w:r>
      <w:r>
        <w:t xml:space="preserve">operation </w:t>
      </w:r>
      <w:r w:rsidRPr="000076A5">
        <w:t>description of each job order.</w:t>
      </w:r>
    </w:p>
    <w:p w14:paraId="07F29D4E" w14:textId="77777777" w:rsidR="00A14EC6" w:rsidRPr="000076A5" w:rsidRDefault="00A14EC6" w:rsidP="000C4752">
      <w:pPr>
        <w:numPr>
          <w:ilvl w:val="2"/>
          <w:numId w:val="29"/>
        </w:numPr>
        <w:spacing w:before="100" w:beforeAutospacing="1" w:after="100" w:afterAutospacing="1" w:line="240" w:lineRule="auto"/>
      </w:pPr>
      <w:r>
        <w:rPr>
          <w:rStyle w:val="Strong"/>
        </w:rPr>
        <w:t>Job Planned Date</w:t>
      </w:r>
      <w:r w:rsidRPr="000076A5">
        <w:rPr>
          <w:rStyle w:val="Strong"/>
        </w:rPr>
        <w:t>:</w:t>
      </w:r>
      <w:r>
        <w:t xml:space="preserve"> Planned date for</w:t>
      </w:r>
      <w:r w:rsidRPr="000076A5">
        <w:t xml:space="preserve"> each job </w:t>
      </w:r>
      <w:r>
        <w:t>order.</w:t>
      </w:r>
    </w:p>
    <w:p w14:paraId="018975E2" w14:textId="77777777" w:rsidR="00A14EC6" w:rsidRDefault="00A14EC6" w:rsidP="000C4752">
      <w:pPr>
        <w:numPr>
          <w:ilvl w:val="2"/>
          <w:numId w:val="29"/>
        </w:numPr>
        <w:spacing w:before="100" w:beforeAutospacing="1" w:after="100" w:afterAutospacing="1" w:line="240" w:lineRule="auto"/>
      </w:pPr>
      <w:r w:rsidRPr="000076A5">
        <w:rPr>
          <w:rStyle w:val="Strong"/>
        </w:rPr>
        <w:t>Scheduled Dates:</w:t>
      </w:r>
      <w:r w:rsidRPr="000076A5">
        <w:t xml:space="preserve"> </w:t>
      </w:r>
      <w:r>
        <w:t xml:space="preserve">Planned </w:t>
      </w:r>
      <w:r w:rsidRPr="000076A5">
        <w:t>Start and end dates for each job order.</w:t>
      </w:r>
    </w:p>
    <w:p w14:paraId="117C0997" w14:textId="77777777" w:rsidR="00A14EC6" w:rsidRPr="000076A5" w:rsidRDefault="00A14EC6" w:rsidP="000C4752">
      <w:pPr>
        <w:numPr>
          <w:ilvl w:val="2"/>
          <w:numId w:val="29"/>
        </w:numPr>
        <w:spacing w:before="100" w:beforeAutospacing="1" w:after="100" w:afterAutospacing="1" w:line="240" w:lineRule="auto"/>
      </w:pPr>
      <w:r>
        <w:rPr>
          <w:rStyle w:val="Strong"/>
        </w:rPr>
        <w:t>Job Quantity:</w:t>
      </w:r>
      <w:r>
        <w:t xml:space="preserve"> Quantity for the job order.</w:t>
      </w:r>
    </w:p>
    <w:p w14:paraId="5E8898F5" w14:textId="77777777" w:rsidR="00A14EC6" w:rsidRDefault="00A14EC6" w:rsidP="000C4752">
      <w:pPr>
        <w:pStyle w:val="ListParagraph"/>
        <w:numPr>
          <w:ilvl w:val="0"/>
          <w:numId w:val="5"/>
        </w:numPr>
        <w:rPr>
          <w:lang w:eastAsia="en-IN"/>
        </w:rPr>
      </w:pPr>
      <w:r w:rsidRPr="00A14EC6">
        <w:rPr>
          <w:b/>
          <w:lang w:eastAsia="en-IN"/>
        </w:rPr>
        <w:lastRenderedPageBreak/>
        <w:t>Work order view table</w:t>
      </w:r>
      <w:r>
        <w:rPr>
          <w:b/>
          <w:lang w:eastAsia="en-IN"/>
        </w:rPr>
        <w:t xml:space="preserve"> </w:t>
      </w:r>
      <w:r>
        <w:rPr>
          <w:b/>
          <w:lang w:eastAsia="en-IN"/>
        </w:rPr>
        <w:br/>
      </w:r>
      <w:r>
        <w:rPr>
          <w:lang w:eastAsia="en-IN"/>
        </w:rPr>
        <w:br/>
      </w:r>
      <w:r w:rsidRPr="00A14EC6">
        <w:rPr>
          <w:noProof/>
          <w:lang w:eastAsia="en-IN"/>
        </w:rPr>
        <w:drawing>
          <wp:inline distT="0" distB="0" distL="0" distR="0" wp14:anchorId="60EBC751" wp14:editId="504A5168">
            <wp:extent cx="6116450" cy="245745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989" cy="2459274"/>
                    </a:xfrm>
                    <a:prstGeom prst="rect">
                      <a:avLst/>
                    </a:prstGeom>
                    <a:ln>
                      <a:solidFill>
                        <a:schemeClr val="tx1"/>
                      </a:solidFill>
                    </a:ln>
                  </pic:spPr>
                </pic:pic>
              </a:graphicData>
            </a:graphic>
          </wp:inline>
        </w:drawing>
      </w:r>
      <w:r w:rsidRPr="00A14EC6">
        <w:rPr>
          <w:lang w:eastAsia="en-IN"/>
        </w:rPr>
        <w:t xml:space="preserve"> </w:t>
      </w:r>
    </w:p>
    <w:p w14:paraId="3960CFB3" w14:textId="77777777" w:rsidR="00A14EC6" w:rsidRDefault="00A14EC6" w:rsidP="00A14EC6">
      <w:pPr>
        <w:pStyle w:val="ListParagraph"/>
        <w:rPr>
          <w:lang w:eastAsia="en-IN"/>
        </w:rPr>
      </w:pPr>
    </w:p>
    <w:p w14:paraId="62899C10" w14:textId="2F9D52D0" w:rsidR="00DC338A" w:rsidRDefault="00A14EC6" w:rsidP="000C4752">
      <w:pPr>
        <w:pStyle w:val="ListParagraph"/>
        <w:numPr>
          <w:ilvl w:val="0"/>
          <w:numId w:val="5"/>
        </w:numPr>
        <w:rPr>
          <w:b/>
          <w:lang w:eastAsia="en-IN"/>
        </w:rPr>
      </w:pPr>
      <w:r w:rsidRPr="00A14EC6">
        <w:rPr>
          <w:b/>
          <w:lang w:eastAsia="en-IN"/>
        </w:rPr>
        <w:t>Work order view table with its operations and job orders created.</w:t>
      </w:r>
    </w:p>
    <w:p w14:paraId="5E04DEF7" w14:textId="77777777" w:rsidR="00A14EC6" w:rsidRPr="00A14EC6" w:rsidRDefault="00A14EC6" w:rsidP="00A14EC6">
      <w:pPr>
        <w:pStyle w:val="ListParagraph"/>
        <w:rPr>
          <w:b/>
          <w:lang w:eastAsia="en-IN"/>
        </w:rPr>
      </w:pPr>
    </w:p>
    <w:p w14:paraId="417EBBB2" w14:textId="77777777" w:rsidR="00A14EC6" w:rsidRPr="00A14EC6" w:rsidRDefault="00A14EC6" w:rsidP="00A14EC6">
      <w:pPr>
        <w:pStyle w:val="ListParagraph"/>
        <w:rPr>
          <w:b/>
          <w:lang w:eastAsia="en-IN"/>
        </w:rPr>
      </w:pPr>
    </w:p>
    <w:p w14:paraId="56B39B5E" w14:textId="48FAEBC9" w:rsidR="00DC338A" w:rsidRPr="00F0447B" w:rsidRDefault="00A14EC6" w:rsidP="00A14EC6">
      <w:pPr>
        <w:pStyle w:val="ListParagraph"/>
        <w:rPr>
          <w:rFonts w:eastAsiaTheme="majorEastAsia"/>
          <w:lang w:eastAsia="en-IN"/>
        </w:rPr>
      </w:pPr>
      <w:r w:rsidRPr="00A14EC6">
        <w:rPr>
          <w:noProof/>
          <w:lang w:eastAsia="en-IN"/>
        </w:rPr>
        <w:drawing>
          <wp:inline distT="0" distB="0" distL="0" distR="0" wp14:anchorId="0A67A656" wp14:editId="6C7588CA">
            <wp:extent cx="6131560" cy="2733600"/>
            <wp:effectExtent l="19050" t="19050" r="2159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3065" cy="2738729"/>
                    </a:xfrm>
                    <a:prstGeom prst="rect">
                      <a:avLst/>
                    </a:prstGeom>
                    <a:ln>
                      <a:solidFill>
                        <a:schemeClr val="tx1"/>
                      </a:solidFill>
                    </a:ln>
                  </pic:spPr>
                </pic:pic>
              </a:graphicData>
            </a:graphic>
          </wp:inline>
        </w:drawing>
      </w:r>
      <w:r w:rsidRPr="00A14EC6">
        <w:rPr>
          <w:lang w:eastAsia="en-IN"/>
        </w:rPr>
        <w:t xml:space="preserve"> </w:t>
      </w:r>
      <w:r w:rsidR="00DC338A">
        <w:rPr>
          <w:lang w:eastAsia="en-IN"/>
        </w:rPr>
        <w:br w:type="page"/>
      </w:r>
    </w:p>
    <w:p w14:paraId="0931FCF3" w14:textId="13FB1F18" w:rsidR="00DC338A" w:rsidRPr="002824BA" w:rsidRDefault="00DC338A" w:rsidP="002824BA">
      <w:pPr>
        <w:pStyle w:val="Heading2"/>
        <w:rPr>
          <w:bCs w:val="0"/>
        </w:rPr>
      </w:pPr>
      <w:bookmarkStart w:id="24" w:name="_12._Work_order"/>
      <w:bookmarkStart w:id="25" w:name="_Toc175215917"/>
      <w:bookmarkEnd w:id="24"/>
      <w:r w:rsidRPr="002824BA">
        <w:rPr>
          <w:bCs w:val="0"/>
        </w:rPr>
        <w:lastRenderedPageBreak/>
        <w:t>Work order Test Plan Mapping</w:t>
      </w:r>
      <w:bookmarkEnd w:id="25"/>
    </w:p>
    <w:p w14:paraId="315E1C5C" w14:textId="71529BDA" w:rsidR="00DC338A" w:rsidRPr="00DC338A" w:rsidRDefault="00DC338A" w:rsidP="00DC338A">
      <w:pPr>
        <w:pStyle w:val="Heading4"/>
        <w:rPr>
          <w:rFonts w:asciiTheme="minorHAnsi" w:hAnsiTheme="minorHAnsi"/>
          <w:i w:val="0"/>
        </w:rPr>
      </w:pPr>
      <w:r>
        <w:rPr>
          <w:lang w:eastAsia="en-IN"/>
        </w:rPr>
        <w:br/>
      </w:r>
      <w:r w:rsidRPr="00DC338A">
        <w:rPr>
          <w:rFonts w:asciiTheme="minorHAnsi" w:hAnsiTheme="minorHAnsi"/>
          <w:i w:val="0"/>
        </w:rPr>
        <w:t>Overview</w:t>
      </w:r>
    </w:p>
    <w:p w14:paraId="0272C0F4" w14:textId="174F6ED5" w:rsidR="00DC338A" w:rsidRDefault="00DC338A" w:rsidP="00DC338A">
      <w:pPr>
        <w:pStyle w:val="NormalWeb"/>
        <w:rPr>
          <w:rFonts w:asciiTheme="minorHAnsi" w:hAnsiTheme="minorHAnsi"/>
        </w:rPr>
      </w:pPr>
      <w:r w:rsidRPr="00DC338A">
        <w:rPr>
          <w:rFonts w:asciiTheme="minorHAnsi" w:hAnsiTheme="minorHAnsi"/>
        </w:rPr>
        <w:t>The</w:t>
      </w:r>
      <w:r>
        <w:rPr>
          <w:rFonts w:asciiTheme="minorHAnsi" w:hAnsiTheme="minorHAnsi"/>
        </w:rPr>
        <w:t xml:space="preserve"> </w:t>
      </w:r>
      <w:r w:rsidRPr="00DC338A">
        <w:rPr>
          <w:rFonts w:asciiTheme="minorHAnsi" w:hAnsiTheme="minorHAnsi"/>
          <w:b/>
        </w:rPr>
        <w:t>Work Order</w:t>
      </w:r>
      <w:r w:rsidRPr="00DC338A">
        <w:rPr>
          <w:rFonts w:asciiTheme="minorHAnsi" w:hAnsiTheme="minorHAnsi"/>
        </w:rPr>
        <w:t xml:space="preserve"> </w:t>
      </w:r>
      <w:r w:rsidRPr="00DC338A">
        <w:rPr>
          <w:rStyle w:val="Strong"/>
          <w:rFonts w:asciiTheme="minorHAnsi" w:eastAsiaTheme="majorEastAsia" w:hAnsiTheme="minorHAnsi"/>
        </w:rPr>
        <w:t>Test Plan Mapper</w:t>
      </w:r>
      <w:r w:rsidRPr="00DC338A">
        <w:rPr>
          <w:rFonts w:asciiTheme="minorHAnsi" w:hAnsiTheme="minorHAnsi"/>
        </w:rPr>
        <w:t xml:space="preserve"> is designed to facilitate the mapping of work orders to test plans. It involves selecting a work order and test plan from dropdown lists, then mapping test plan descriptions to work order operations. The feature includes a status display for each description and an option to clone mappings from recent work orders with the same item.</w:t>
      </w:r>
    </w:p>
    <w:p w14:paraId="5D5BABDB" w14:textId="1DB05248" w:rsidR="000C4752" w:rsidRDefault="000C4752" w:rsidP="000C4752">
      <w:pPr>
        <w:pStyle w:val="NormalWeb"/>
        <w:numPr>
          <w:ilvl w:val="0"/>
          <w:numId w:val="76"/>
        </w:numPr>
        <w:rPr>
          <w:rFonts w:asciiTheme="minorHAnsi" w:hAnsiTheme="minorHAnsi"/>
        </w:rPr>
      </w:pPr>
      <w:r>
        <w:rPr>
          <w:rFonts w:asciiTheme="minorHAnsi" w:hAnsiTheme="minorHAnsi"/>
        </w:rPr>
        <w:t>Initial Screen</w:t>
      </w:r>
    </w:p>
    <w:p w14:paraId="4538906C" w14:textId="11BE3868" w:rsidR="000C4752" w:rsidRPr="00DC338A" w:rsidRDefault="000C4752" w:rsidP="00DC338A">
      <w:pPr>
        <w:pStyle w:val="NormalWeb"/>
        <w:rPr>
          <w:rFonts w:asciiTheme="minorHAnsi" w:hAnsiTheme="minorHAnsi"/>
        </w:rPr>
      </w:pPr>
      <w:r w:rsidRPr="000C4752">
        <w:rPr>
          <w:rFonts w:asciiTheme="minorHAnsi" w:hAnsiTheme="minorHAnsi"/>
          <w:noProof/>
        </w:rPr>
        <w:drawing>
          <wp:inline distT="0" distB="0" distL="0" distR="0" wp14:anchorId="4986A84D" wp14:editId="373C9E74">
            <wp:extent cx="6645910" cy="2884170"/>
            <wp:effectExtent l="19050" t="19050" r="21590" b="11430"/>
            <wp:docPr id="1562020217" name="Picture 15620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884170"/>
                    </a:xfrm>
                    <a:prstGeom prst="rect">
                      <a:avLst/>
                    </a:prstGeom>
                    <a:ln>
                      <a:solidFill>
                        <a:schemeClr val="tx1"/>
                      </a:solidFill>
                    </a:ln>
                  </pic:spPr>
                </pic:pic>
              </a:graphicData>
            </a:graphic>
          </wp:inline>
        </w:drawing>
      </w:r>
    </w:p>
    <w:p w14:paraId="076107B7" w14:textId="77777777" w:rsidR="00DC338A" w:rsidRPr="00DC338A" w:rsidRDefault="00DC338A" w:rsidP="00DC338A">
      <w:pPr>
        <w:pStyle w:val="Heading4"/>
        <w:rPr>
          <w:rFonts w:asciiTheme="minorHAnsi" w:hAnsiTheme="minorHAnsi"/>
          <w:i w:val="0"/>
        </w:rPr>
      </w:pPr>
      <w:r w:rsidRPr="00DC338A">
        <w:rPr>
          <w:rFonts w:asciiTheme="minorHAnsi" w:hAnsiTheme="minorHAnsi"/>
          <w:i w:val="0"/>
        </w:rPr>
        <w:t>Functional Components</w:t>
      </w:r>
    </w:p>
    <w:p w14:paraId="3071BE5E" w14:textId="77777777" w:rsidR="00DC338A" w:rsidRPr="00DC338A" w:rsidRDefault="00DC338A" w:rsidP="000C4752">
      <w:pPr>
        <w:pStyle w:val="NormalWeb"/>
        <w:numPr>
          <w:ilvl w:val="0"/>
          <w:numId w:val="26"/>
        </w:numPr>
        <w:rPr>
          <w:rFonts w:asciiTheme="minorHAnsi" w:hAnsiTheme="minorHAnsi"/>
        </w:rPr>
      </w:pPr>
      <w:r w:rsidRPr="00DC338A">
        <w:rPr>
          <w:rStyle w:val="Strong"/>
          <w:rFonts w:asciiTheme="minorHAnsi" w:eastAsiaTheme="majorEastAsia" w:hAnsiTheme="minorHAnsi"/>
        </w:rPr>
        <w:t>Work Order Dropdown</w:t>
      </w:r>
    </w:p>
    <w:p w14:paraId="16A0E02D"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Field Type:</w:t>
      </w:r>
      <w:r w:rsidRPr="00DC338A">
        <w:t xml:space="preserve"> Dropdown list</w:t>
      </w:r>
    </w:p>
    <w:p w14:paraId="34C4E63E"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Purpose:</w:t>
      </w:r>
      <w:r w:rsidRPr="00DC338A">
        <w:t xml:space="preserve"> Allows users to select a specific work order.</w:t>
      </w:r>
    </w:p>
    <w:p w14:paraId="00C1AA16"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Options:</w:t>
      </w:r>
      <w:r w:rsidRPr="00DC338A">
        <w:t xml:space="preserve"> List of available work orders.</w:t>
      </w:r>
    </w:p>
    <w:p w14:paraId="20A6C9C0" w14:textId="77777777" w:rsidR="00DC338A" w:rsidRPr="00DC338A" w:rsidRDefault="00DC338A" w:rsidP="000C4752">
      <w:pPr>
        <w:pStyle w:val="NormalWeb"/>
        <w:numPr>
          <w:ilvl w:val="0"/>
          <w:numId w:val="26"/>
        </w:numPr>
        <w:rPr>
          <w:rFonts w:asciiTheme="minorHAnsi" w:hAnsiTheme="minorHAnsi"/>
        </w:rPr>
      </w:pPr>
      <w:r w:rsidRPr="00DC338A">
        <w:rPr>
          <w:rStyle w:val="Strong"/>
          <w:rFonts w:asciiTheme="minorHAnsi" w:eastAsiaTheme="majorEastAsia" w:hAnsiTheme="minorHAnsi"/>
        </w:rPr>
        <w:t>Test Plan Dropdown</w:t>
      </w:r>
    </w:p>
    <w:p w14:paraId="39968BFA"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Field Type:</w:t>
      </w:r>
      <w:r w:rsidRPr="00DC338A">
        <w:t xml:space="preserve"> Dropdown list</w:t>
      </w:r>
    </w:p>
    <w:p w14:paraId="5F84CC83"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Purpose:</w:t>
      </w:r>
      <w:r w:rsidRPr="00DC338A">
        <w:t xml:space="preserve"> Allows users to select a specific test plan.</w:t>
      </w:r>
    </w:p>
    <w:p w14:paraId="04A69D81"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Options:</w:t>
      </w:r>
      <w:r w:rsidRPr="00DC338A">
        <w:t xml:space="preserve"> List of available test plans.</w:t>
      </w:r>
    </w:p>
    <w:p w14:paraId="06F4FE29" w14:textId="77777777" w:rsidR="00DC338A" w:rsidRPr="00DC338A" w:rsidRDefault="00DC338A" w:rsidP="000C4752">
      <w:pPr>
        <w:pStyle w:val="NormalWeb"/>
        <w:numPr>
          <w:ilvl w:val="0"/>
          <w:numId w:val="26"/>
        </w:numPr>
        <w:rPr>
          <w:rFonts w:asciiTheme="minorHAnsi" w:hAnsiTheme="minorHAnsi"/>
        </w:rPr>
      </w:pPr>
      <w:r w:rsidRPr="00DC338A">
        <w:rPr>
          <w:rStyle w:val="Strong"/>
          <w:rFonts w:asciiTheme="minorHAnsi" w:eastAsiaTheme="majorEastAsia" w:hAnsiTheme="minorHAnsi"/>
        </w:rPr>
        <w:t>Get Mapping Button</w:t>
      </w:r>
    </w:p>
    <w:p w14:paraId="7FC72962"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Field Type:</w:t>
      </w:r>
      <w:r w:rsidRPr="00DC338A">
        <w:t xml:space="preserve"> Button</w:t>
      </w:r>
    </w:p>
    <w:p w14:paraId="168B812D"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Purpose:</w:t>
      </w:r>
      <w:r w:rsidRPr="00DC338A">
        <w:t xml:space="preserve"> Fetches and displays all test plan descriptions and the operations involved in the selected work order.</w:t>
      </w:r>
    </w:p>
    <w:p w14:paraId="00E75678" w14:textId="77777777" w:rsidR="00DC338A" w:rsidRPr="00DC338A" w:rsidRDefault="00DC338A" w:rsidP="000C4752">
      <w:pPr>
        <w:pStyle w:val="NormalWeb"/>
        <w:numPr>
          <w:ilvl w:val="0"/>
          <w:numId w:val="26"/>
        </w:numPr>
        <w:rPr>
          <w:rFonts w:asciiTheme="minorHAnsi" w:hAnsiTheme="minorHAnsi"/>
        </w:rPr>
      </w:pPr>
      <w:r w:rsidRPr="00DC338A">
        <w:rPr>
          <w:rStyle w:val="Strong"/>
          <w:rFonts w:asciiTheme="minorHAnsi" w:eastAsiaTheme="majorEastAsia" w:hAnsiTheme="minorHAnsi"/>
        </w:rPr>
        <w:t>Test Plan Description and Operation Mapping</w:t>
      </w:r>
    </w:p>
    <w:p w14:paraId="45ECF922"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Field Type:</w:t>
      </w:r>
      <w:r w:rsidRPr="00DC338A">
        <w:t xml:space="preserve"> Dropdown list (for operations)</w:t>
      </w:r>
    </w:p>
    <w:p w14:paraId="2F1E6864"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Purpose:</w:t>
      </w:r>
      <w:r w:rsidRPr="00DC338A">
        <w:t xml:space="preserve"> Allows users to map each test plan description to an operation from the selected work order.</w:t>
      </w:r>
    </w:p>
    <w:p w14:paraId="3C979DDE"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Editable:</w:t>
      </w:r>
      <w:r w:rsidRPr="00DC338A">
        <w:t xml:space="preserve"> Only operations can be selected; descriptions are read-only.</w:t>
      </w:r>
    </w:p>
    <w:p w14:paraId="1F9029D0" w14:textId="77777777" w:rsidR="00DC338A" w:rsidRPr="00DC338A" w:rsidRDefault="00DC338A" w:rsidP="000C4752">
      <w:pPr>
        <w:pStyle w:val="NormalWeb"/>
        <w:numPr>
          <w:ilvl w:val="0"/>
          <w:numId w:val="26"/>
        </w:numPr>
        <w:rPr>
          <w:rFonts w:asciiTheme="minorHAnsi" w:hAnsiTheme="minorHAnsi"/>
        </w:rPr>
      </w:pPr>
      <w:r w:rsidRPr="00DC338A">
        <w:rPr>
          <w:rStyle w:val="Strong"/>
          <w:rFonts w:asciiTheme="minorHAnsi" w:eastAsiaTheme="majorEastAsia" w:hAnsiTheme="minorHAnsi"/>
        </w:rPr>
        <w:t>Mapping Status Display</w:t>
      </w:r>
    </w:p>
    <w:p w14:paraId="78A0D412"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lastRenderedPageBreak/>
        <w:t>Field Type:</w:t>
      </w:r>
      <w:r w:rsidRPr="00DC338A">
        <w:t xml:space="preserve"> Status indicator or message</w:t>
      </w:r>
    </w:p>
    <w:p w14:paraId="4CF4A9A1"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Purpose:</w:t>
      </w:r>
      <w:r w:rsidRPr="00DC338A">
        <w:t xml:space="preserve"> Shows the </w:t>
      </w:r>
      <w:proofErr w:type="gramStart"/>
      <w:r w:rsidRPr="00DC338A">
        <w:t>current status</w:t>
      </w:r>
      <w:proofErr w:type="gramEnd"/>
      <w:r w:rsidRPr="00DC338A">
        <w:t xml:space="preserve"> of each test plan description (e.g., whether it is correctly mapped or if any mappings are missing).</w:t>
      </w:r>
    </w:p>
    <w:p w14:paraId="611C5F53" w14:textId="77777777" w:rsidR="00DC338A" w:rsidRPr="00DC338A" w:rsidRDefault="00DC338A" w:rsidP="000C4752">
      <w:pPr>
        <w:pStyle w:val="NormalWeb"/>
        <w:numPr>
          <w:ilvl w:val="0"/>
          <w:numId w:val="26"/>
        </w:numPr>
        <w:rPr>
          <w:rFonts w:asciiTheme="minorHAnsi" w:hAnsiTheme="minorHAnsi"/>
        </w:rPr>
      </w:pPr>
      <w:r w:rsidRPr="00DC338A">
        <w:rPr>
          <w:rStyle w:val="Strong"/>
          <w:rFonts w:asciiTheme="minorHAnsi" w:eastAsiaTheme="majorEastAsia" w:hAnsiTheme="minorHAnsi"/>
        </w:rPr>
        <w:t>Clone Mapping Option</w:t>
      </w:r>
    </w:p>
    <w:p w14:paraId="1881EB31"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Field Type:</w:t>
      </w:r>
      <w:r w:rsidRPr="00DC338A">
        <w:t xml:space="preserve"> Button</w:t>
      </w:r>
    </w:p>
    <w:p w14:paraId="4B2869D4"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Purpose:</w:t>
      </w:r>
      <w:r w:rsidRPr="00DC338A">
        <w:t xml:space="preserve"> Allows users to clone mappings from a recent work order with the same item.</w:t>
      </w:r>
    </w:p>
    <w:p w14:paraId="6870B83D" w14:textId="77777777" w:rsidR="00DC338A" w:rsidRPr="00DC338A" w:rsidRDefault="00DC338A" w:rsidP="000C4752">
      <w:pPr>
        <w:numPr>
          <w:ilvl w:val="1"/>
          <w:numId w:val="26"/>
        </w:numPr>
        <w:spacing w:before="100" w:beforeAutospacing="1" w:after="100" w:afterAutospacing="1" w:line="240" w:lineRule="auto"/>
      </w:pPr>
      <w:r w:rsidRPr="00DC338A">
        <w:rPr>
          <w:rStyle w:val="Strong"/>
        </w:rPr>
        <w:t>Action:</w:t>
      </w:r>
      <w:r w:rsidRPr="00DC338A">
        <w:t xml:space="preserve"> Clicking the clone button duplicates the recent mapping setup, which can then be adjusted if needed.</w:t>
      </w:r>
    </w:p>
    <w:p w14:paraId="4758EE47" w14:textId="77777777" w:rsidR="00DC338A" w:rsidRPr="00DC338A" w:rsidRDefault="00DC338A" w:rsidP="00DC338A">
      <w:pPr>
        <w:pStyle w:val="Heading4"/>
        <w:rPr>
          <w:rFonts w:asciiTheme="minorHAnsi" w:hAnsiTheme="minorHAnsi"/>
          <w:i w:val="0"/>
        </w:rPr>
      </w:pPr>
      <w:r w:rsidRPr="00DC338A">
        <w:rPr>
          <w:rFonts w:asciiTheme="minorHAnsi" w:hAnsiTheme="minorHAnsi"/>
          <w:i w:val="0"/>
        </w:rPr>
        <w:t>Implementation Steps</w:t>
      </w:r>
    </w:p>
    <w:p w14:paraId="39B9E5C5" w14:textId="5D57444B" w:rsidR="00DC338A" w:rsidRPr="00DC338A" w:rsidRDefault="00DC338A" w:rsidP="000C4752">
      <w:pPr>
        <w:pStyle w:val="NormalWeb"/>
        <w:numPr>
          <w:ilvl w:val="0"/>
          <w:numId w:val="27"/>
        </w:numPr>
        <w:rPr>
          <w:rFonts w:asciiTheme="minorHAnsi" w:hAnsiTheme="minorHAnsi"/>
        </w:rPr>
      </w:pPr>
      <w:r w:rsidRPr="00DC338A">
        <w:rPr>
          <w:rStyle w:val="Strong"/>
          <w:rFonts w:asciiTheme="minorHAnsi" w:eastAsiaTheme="majorEastAsia" w:hAnsiTheme="minorHAnsi"/>
        </w:rPr>
        <w:t xml:space="preserve">Select Work Order </w:t>
      </w:r>
    </w:p>
    <w:p w14:paraId="1E6541A7" w14:textId="4BF94AF7" w:rsidR="000C4752" w:rsidRDefault="00DC338A" w:rsidP="000C4752">
      <w:pPr>
        <w:numPr>
          <w:ilvl w:val="1"/>
          <w:numId w:val="27"/>
        </w:numPr>
        <w:spacing w:before="100" w:beforeAutospacing="1" w:after="100" w:afterAutospacing="1" w:line="240" w:lineRule="auto"/>
      </w:pPr>
      <w:r w:rsidRPr="00DC338A">
        <w:rPr>
          <w:rStyle w:val="Strong"/>
        </w:rPr>
        <w:t>Action:</w:t>
      </w:r>
      <w:r w:rsidRPr="00DC338A">
        <w:t xml:space="preserve"> Use the dropdown lists to select the desired work order and </w:t>
      </w:r>
      <w:proofErr w:type="gramStart"/>
      <w:r w:rsidR="000C4752">
        <w:t>Click</w:t>
      </w:r>
      <w:proofErr w:type="gramEnd"/>
      <w:r w:rsidR="000C4752">
        <w:t xml:space="preserve"> the </w:t>
      </w:r>
      <w:r w:rsidR="000C4752" w:rsidRPr="000C4752">
        <w:rPr>
          <w:noProof/>
        </w:rPr>
        <w:drawing>
          <wp:inline distT="0" distB="0" distL="0" distR="0" wp14:anchorId="2126B303" wp14:editId="64AE4564">
            <wp:extent cx="600159" cy="181000"/>
            <wp:effectExtent l="0" t="0" r="9525" b="9525"/>
            <wp:docPr id="1562020218" name="Picture 156202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159" cy="181000"/>
                    </a:xfrm>
                    <a:prstGeom prst="rect">
                      <a:avLst/>
                    </a:prstGeom>
                  </pic:spPr>
                </pic:pic>
              </a:graphicData>
            </a:graphic>
          </wp:inline>
        </w:drawing>
      </w:r>
      <w:r w:rsidR="000C4752">
        <w:t xml:space="preserve"> "Get Mapping" button</w:t>
      </w:r>
      <w:r w:rsidRPr="00DC338A">
        <w:t>.</w:t>
      </w:r>
    </w:p>
    <w:p w14:paraId="41EB8EF4" w14:textId="2DCE6038" w:rsidR="000C4752" w:rsidRDefault="000C4752" w:rsidP="000C4752">
      <w:pPr>
        <w:numPr>
          <w:ilvl w:val="1"/>
          <w:numId w:val="27"/>
        </w:numPr>
        <w:spacing w:before="100" w:beforeAutospacing="1" w:after="100" w:afterAutospacing="1" w:line="240" w:lineRule="auto"/>
      </w:pPr>
      <w:r>
        <w:rPr>
          <w:rStyle w:val="Strong"/>
        </w:rPr>
        <w:t>Result:</w:t>
      </w:r>
      <w:r>
        <w:t xml:space="preserve"> If no cloning possible is there Test plan dropdown will be released, else a confirmation pop up will be showed for cloning (</w:t>
      </w:r>
      <w:hyperlink w:anchor="_Clone_Recent_Mapping" w:history="1">
        <w:r w:rsidRPr="000C4752">
          <w:rPr>
            <w:rStyle w:val="Hyperlink"/>
          </w:rPr>
          <w:t>Clone Recent Mapping</w:t>
        </w:r>
      </w:hyperlink>
      <w:r>
        <w:t>)</w:t>
      </w:r>
    </w:p>
    <w:p w14:paraId="614E05D4" w14:textId="3718B6A4" w:rsidR="000C4752" w:rsidRPr="00DC338A" w:rsidRDefault="000C4752" w:rsidP="000C4752">
      <w:pPr>
        <w:spacing w:before="100" w:beforeAutospacing="1" w:after="100" w:afterAutospacing="1" w:line="240" w:lineRule="auto"/>
      </w:pPr>
      <w:r w:rsidRPr="000C4752">
        <w:rPr>
          <w:noProof/>
        </w:rPr>
        <w:drawing>
          <wp:inline distT="0" distB="0" distL="0" distR="0" wp14:anchorId="4A238E7D" wp14:editId="1F152F5E">
            <wp:extent cx="6645910" cy="2444115"/>
            <wp:effectExtent l="19050" t="19050" r="21590" b="13335"/>
            <wp:docPr id="1562020222" name="Picture 15620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444115"/>
                    </a:xfrm>
                    <a:prstGeom prst="rect">
                      <a:avLst/>
                    </a:prstGeom>
                    <a:ln>
                      <a:solidFill>
                        <a:schemeClr val="tx1"/>
                      </a:solidFill>
                    </a:ln>
                  </pic:spPr>
                </pic:pic>
              </a:graphicData>
            </a:graphic>
          </wp:inline>
        </w:drawing>
      </w:r>
    </w:p>
    <w:p w14:paraId="30AEEB4C" w14:textId="77777777" w:rsidR="00DC338A" w:rsidRPr="00DC338A" w:rsidRDefault="00DC338A" w:rsidP="000C4752">
      <w:pPr>
        <w:pStyle w:val="NormalWeb"/>
        <w:numPr>
          <w:ilvl w:val="0"/>
          <w:numId w:val="27"/>
        </w:numPr>
        <w:rPr>
          <w:rFonts w:asciiTheme="minorHAnsi" w:hAnsiTheme="minorHAnsi"/>
        </w:rPr>
      </w:pPr>
      <w:r w:rsidRPr="00DC338A">
        <w:rPr>
          <w:rStyle w:val="Strong"/>
          <w:rFonts w:asciiTheme="minorHAnsi" w:eastAsiaTheme="majorEastAsia" w:hAnsiTheme="minorHAnsi"/>
        </w:rPr>
        <w:t>Fetch Mappings</w:t>
      </w:r>
    </w:p>
    <w:p w14:paraId="41859841" w14:textId="0E9FD3D2" w:rsidR="00DC338A" w:rsidRPr="00DC338A" w:rsidRDefault="00DC338A" w:rsidP="000C4752">
      <w:pPr>
        <w:numPr>
          <w:ilvl w:val="1"/>
          <w:numId w:val="27"/>
        </w:numPr>
        <w:spacing w:before="100" w:beforeAutospacing="1" w:after="100" w:afterAutospacing="1" w:line="240" w:lineRule="auto"/>
      </w:pPr>
      <w:r w:rsidRPr="00DC338A">
        <w:rPr>
          <w:rStyle w:val="Strong"/>
        </w:rPr>
        <w:t>Action:</w:t>
      </w:r>
      <w:r w:rsidRPr="00DC338A">
        <w:t xml:space="preserve"> </w:t>
      </w:r>
      <w:r w:rsidR="000C4752">
        <w:t>Select the test plan required from the dropdown.</w:t>
      </w:r>
    </w:p>
    <w:p w14:paraId="142E348F" w14:textId="12E849FC" w:rsidR="000C4752" w:rsidRDefault="00DC338A" w:rsidP="000C4752">
      <w:pPr>
        <w:numPr>
          <w:ilvl w:val="1"/>
          <w:numId w:val="27"/>
        </w:numPr>
        <w:spacing w:before="100" w:beforeAutospacing="1" w:after="100" w:afterAutospacing="1" w:line="240" w:lineRule="auto"/>
      </w:pPr>
      <w:r w:rsidRPr="00DC338A">
        <w:rPr>
          <w:rStyle w:val="Strong"/>
        </w:rPr>
        <w:t>Result:</w:t>
      </w:r>
      <w:r w:rsidRPr="00DC338A">
        <w:t xml:space="preserve"> The system retrieves and displays all test plan descriptions for the selected test plan and the operations available for the selected work order.</w:t>
      </w:r>
    </w:p>
    <w:p w14:paraId="5EC337AB" w14:textId="5084D855" w:rsidR="000C4752" w:rsidRPr="00DC338A" w:rsidRDefault="000C4752" w:rsidP="000C4752">
      <w:pPr>
        <w:spacing w:before="100" w:beforeAutospacing="1" w:after="100" w:afterAutospacing="1" w:line="240" w:lineRule="auto"/>
      </w:pPr>
      <w:r w:rsidRPr="000C4752">
        <w:rPr>
          <w:noProof/>
        </w:rPr>
        <w:lastRenderedPageBreak/>
        <w:drawing>
          <wp:inline distT="0" distB="0" distL="0" distR="0" wp14:anchorId="305403D3" wp14:editId="477FB59B">
            <wp:extent cx="6391275" cy="2564815"/>
            <wp:effectExtent l="19050" t="19050" r="9525" b="26035"/>
            <wp:docPr id="1562020221" name="Picture 15620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91275" cy="2564815"/>
                    </a:xfrm>
                    <a:prstGeom prst="rect">
                      <a:avLst/>
                    </a:prstGeom>
                    <a:ln>
                      <a:solidFill>
                        <a:schemeClr val="tx1"/>
                      </a:solidFill>
                    </a:ln>
                  </pic:spPr>
                </pic:pic>
              </a:graphicData>
            </a:graphic>
          </wp:inline>
        </w:drawing>
      </w:r>
    </w:p>
    <w:p w14:paraId="45A3204A" w14:textId="77777777" w:rsidR="00DC338A" w:rsidRPr="00DC338A" w:rsidRDefault="00DC338A" w:rsidP="000C4752">
      <w:pPr>
        <w:pStyle w:val="NormalWeb"/>
        <w:numPr>
          <w:ilvl w:val="0"/>
          <w:numId w:val="27"/>
        </w:numPr>
        <w:rPr>
          <w:rFonts w:asciiTheme="minorHAnsi" w:hAnsiTheme="minorHAnsi"/>
        </w:rPr>
      </w:pPr>
      <w:r w:rsidRPr="00DC338A">
        <w:rPr>
          <w:rStyle w:val="Strong"/>
          <w:rFonts w:asciiTheme="minorHAnsi" w:eastAsiaTheme="majorEastAsia" w:hAnsiTheme="minorHAnsi"/>
        </w:rPr>
        <w:t>Map Descriptions to Operations</w:t>
      </w:r>
    </w:p>
    <w:p w14:paraId="1E1A967E" w14:textId="77777777" w:rsidR="00DC338A" w:rsidRPr="00DC338A" w:rsidRDefault="00DC338A" w:rsidP="000C4752">
      <w:pPr>
        <w:numPr>
          <w:ilvl w:val="1"/>
          <w:numId w:val="27"/>
        </w:numPr>
        <w:spacing w:before="100" w:beforeAutospacing="1" w:after="100" w:afterAutospacing="1" w:line="240" w:lineRule="auto"/>
      </w:pPr>
      <w:r w:rsidRPr="00DC338A">
        <w:rPr>
          <w:rStyle w:val="Strong"/>
        </w:rPr>
        <w:t>Action:</w:t>
      </w:r>
      <w:r w:rsidRPr="00DC338A">
        <w:t xml:space="preserve"> For each test plan description, select an operation from the dropdown list.</w:t>
      </w:r>
    </w:p>
    <w:p w14:paraId="7D0C30EB" w14:textId="3821C407" w:rsidR="00DC338A" w:rsidRDefault="00DC338A" w:rsidP="000C4752">
      <w:pPr>
        <w:numPr>
          <w:ilvl w:val="1"/>
          <w:numId w:val="27"/>
        </w:numPr>
        <w:spacing w:before="100" w:beforeAutospacing="1" w:after="100" w:afterAutospacing="1" w:line="240" w:lineRule="auto"/>
      </w:pPr>
      <w:r w:rsidRPr="00DC338A">
        <w:rPr>
          <w:rStyle w:val="Strong"/>
        </w:rPr>
        <w:t>Requirement:</w:t>
      </w:r>
      <w:r w:rsidRPr="00DC338A">
        <w:t xml:space="preserve"> Each test plan description must be mapped to an operation. This mapping is mandatory for scheduling.</w:t>
      </w:r>
    </w:p>
    <w:p w14:paraId="026A069B" w14:textId="14703334" w:rsidR="000C4752" w:rsidRPr="00DC338A" w:rsidRDefault="000C4752" w:rsidP="000C4752">
      <w:pPr>
        <w:spacing w:before="100" w:beforeAutospacing="1" w:after="100" w:afterAutospacing="1" w:line="240" w:lineRule="auto"/>
      </w:pPr>
      <w:r w:rsidRPr="000C4752">
        <w:rPr>
          <w:noProof/>
        </w:rPr>
        <w:drawing>
          <wp:inline distT="0" distB="0" distL="0" distR="0" wp14:anchorId="2F691F71" wp14:editId="710CBAD3">
            <wp:extent cx="6645910" cy="2950210"/>
            <wp:effectExtent l="19050" t="19050" r="21590" b="21590"/>
            <wp:docPr id="1562020223" name="Picture 156202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950210"/>
                    </a:xfrm>
                    <a:prstGeom prst="rect">
                      <a:avLst/>
                    </a:prstGeom>
                    <a:ln>
                      <a:solidFill>
                        <a:schemeClr val="tx1"/>
                      </a:solidFill>
                    </a:ln>
                  </pic:spPr>
                </pic:pic>
              </a:graphicData>
            </a:graphic>
          </wp:inline>
        </w:drawing>
      </w:r>
    </w:p>
    <w:p w14:paraId="57BD9CB5" w14:textId="77777777" w:rsidR="00DC338A" w:rsidRPr="00DC338A" w:rsidRDefault="00DC338A" w:rsidP="000C4752">
      <w:pPr>
        <w:pStyle w:val="NormalWeb"/>
        <w:numPr>
          <w:ilvl w:val="0"/>
          <w:numId w:val="27"/>
        </w:numPr>
        <w:rPr>
          <w:rFonts w:asciiTheme="minorHAnsi" w:hAnsiTheme="minorHAnsi"/>
        </w:rPr>
      </w:pPr>
      <w:r w:rsidRPr="00DC338A">
        <w:rPr>
          <w:rStyle w:val="Strong"/>
          <w:rFonts w:asciiTheme="minorHAnsi" w:eastAsiaTheme="majorEastAsia" w:hAnsiTheme="minorHAnsi"/>
        </w:rPr>
        <w:t>View Mapping Status</w:t>
      </w:r>
    </w:p>
    <w:p w14:paraId="2031B6FB" w14:textId="1A7E60F4" w:rsidR="00DC338A" w:rsidRDefault="00DC338A" w:rsidP="000C4752">
      <w:pPr>
        <w:numPr>
          <w:ilvl w:val="1"/>
          <w:numId w:val="27"/>
        </w:numPr>
        <w:spacing w:before="100" w:beforeAutospacing="1" w:after="100" w:afterAutospacing="1" w:line="240" w:lineRule="auto"/>
      </w:pPr>
      <w:r w:rsidRPr="00DC338A">
        <w:rPr>
          <w:rStyle w:val="Strong"/>
        </w:rPr>
        <w:t>Action:</w:t>
      </w:r>
      <w:r w:rsidRPr="00DC338A">
        <w:t xml:space="preserve"> The status of each description is displayed above the mapping area.</w:t>
      </w:r>
    </w:p>
    <w:p w14:paraId="7D5A1FEB" w14:textId="2E3DFCB5" w:rsidR="000C4752" w:rsidRPr="00DC338A" w:rsidRDefault="000C4752" w:rsidP="000C4752">
      <w:pPr>
        <w:spacing w:before="100" w:beforeAutospacing="1" w:after="100" w:afterAutospacing="1" w:line="240" w:lineRule="auto"/>
      </w:pPr>
      <w:r w:rsidRPr="000C4752">
        <w:rPr>
          <w:noProof/>
        </w:rPr>
        <w:lastRenderedPageBreak/>
        <w:drawing>
          <wp:inline distT="0" distB="0" distL="0" distR="0" wp14:anchorId="1B1486F2" wp14:editId="1BE34DB8">
            <wp:extent cx="6645910" cy="2649855"/>
            <wp:effectExtent l="19050" t="19050" r="21590" b="17145"/>
            <wp:docPr id="1562020224" name="Picture 15620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2649855"/>
                    </a:xfrm>
                    <a:prstGeom prst="rect">
                      <a:avLst/>
                    </a:prstGeom>
                    <a:ln>
                      <a:solidFill>
                        <a:schemeClr val="tx1"/>
                      </a:solidFill>
                    </a:ln>
                  </pic:spPr>
                </pic:pic>
              </a:graphicData>
            </a:graphic>
          </wp:inline>
        </w:drawing>
      </w:r>
    </w:p>
    <w:p w14:paraId="62EA8504" w14:textId="77777777" w:rsidR="00DC338A" w:rsidRPr="00DC338A" w:rsidRDefault="00DC338A" w:rsidP="000C4752">
      <w:pPr>
        <w:pStyle w:val="NormalWeb"/>
        <w:numPr>
          <w:ilvl w:val="0"/>
          <w:numId w:val="27"/>
        </w:numPr>
        <w:rPr>
          <w:rFonts w:asciiTheme="minorHAnsi" w:hAnsiTheme="minorHAnsi"/>
        </w:rPr>
      </w:pPr>
      <w:r w:rsidRPr="00DC338A">
        <w:rPr>
          <w:rStyle w:val="Strong"/>
          <w:rFonts w:asciiTheme="minorHAnsi" w:eastAsiaTheme="majorEastAsia" w:hAnsiTheme="minorHAnsi"/>
        </w:rPr>
        <w:t>Save Mappings</w:t>
      </w:r>
    </w:p>
    <w:p w14:paraId="59FDD7EC" w14:textId="77777777" w:rsidR="00DC338A" w:rsidRPr="00DC338A" w:rsidRDefault="00DC338A" w:rsidP="000C4752">
      <w:pPr>
        <w:numPr>
          <w:ilvl w:val="1"/>
          <w:numId w:val="27"/>
        </w:numPr>
        <w:spacing w:before="100" w:beforeAutospacing="1" w:after="100" w:afterAutospacing="1" w:line="240" w:lineRule="auto"/>
      </w:pPr>
      <w:r w:rsidRPr="00DC338A">
        <w:rPr>
          <w:rStyle w:val="Strong"/>
        </w:rPr>
        <w:t>Action:</w:t>
      </w:r>
      <w:r w:rsidRPr="00DC338A">
        <w:t xml:space="preserve"> Ensure all mappings are complete and correct.</w:t>
      </w:r>
    </w:p>
    <w:p w14:paraId="7A516108" w14:textId="1108D425" w:rsidR="00DC338A" w:rsidRDefault="00DC338A" w:rsidP="000C4752">
      <w:pPr>
        <w:numPr>
          <w:ilvl w:val="1"/>
          <w:numId w:val="27"/>
        </w:numPr>
        <w:spacing w:before="100" w:beforeAutospacing="1" w:after="100" w:afterAutospacing="1" w:line="240" w:lineRule="auto"/>
      </w:pPr>
      <w:r w:rsidRPr="00DC338A">
        <w:rPr>
          <w:rStyle w:val="Strong"/>
        </w:rPr>
        <w:t>Validation:</w:t>
      </w:r>
      <w:r w:rsidRPr="00DC338A">
        <w:t xml:space="preserve"> The system may provide feedback or require confirmation before allowing the work order to be scheduled.</w:t>
      </w:r>
    </w:p>
    <w:p w14:paraId="17E93172" w14:textId="77777777" w:rsidR="007A6950" w:rsidRPr="00DC338A" w:rsidRDefault="007A6950" w:rsidP="000C4752">
      <w:pPr>
        <w:numPr>
          <w:ilvl w:val="1"/>
          <w:numId w:val="27"/>
        </w:numPr>
        <w:spacing w:before="100" w:beforeAutospacing="1" w:after="100" w:afterAutospacing="1" w:line="240" w:lineRule="auto"/>
      </w:pPr>
      <w:r w:rsidRPr="00DC338A">
        <w:rPr>
          <w:rStyle w:val="Strong"/>
        </w:rPr>
        <w:t>Status Example:</w:t>
      </w:r>
      <w:r w:rsidRPr="00DC338A">
        <w:t xml:space="preserve"> "Mapped," "Not Mapped," or any other relevant status indicator.</w:t>
      </w:r>
    </w:p>
    <w:p w14:paraId="60064B4A" w14:textId="77777777" w:rsidR="007A6950" w:rsidRDefault="007A6950" w:rsidP="007A6950">
      <w:pPr>
        <w:pStyle w:val="NormalWeb"/>
        <w:rPr>
          <w:rStyle w:val="Strong"/>
          <w:rFonts w:asciiTheme="minorHAnsi" w:eastAsiaTheme="majorEastAsia" w:hAnsiTheme="minorHAnsi"/>
        </w:rPr>
      </w:pPr>
    </w:p>
    <w:p w14:paraId="681AA120" w14:textId="67EBE6E8" w:rsidR="007A6950" w:rsidRPr="002824BA" w:rsidRDefault="007A6950" w:rsidP="00507F0A">
      <w:pPr>
        <w:pStyle w:val="Heading3"/>
      </w:pPr>
      <w:bookmarkStart w:id="26" w:name="_Clone_Recent_Mapping"/>
      <w:bookmarkStart w:id="27" w:name="_Toc175215918"/>
      <w:bookmarkEnd w:id="26"/>
      <w:r w:rsidRPr="002824BA">
        <w:t>Clone Recent Mapping</w:t>
      </w:r>
      <w:bookmarkEnd w:id="27"/>
    </w:p>
    <w:p w14:paraId="60A44A19" w14:textId="39F5BBAA" w:rsidR="007A6950" w:rsidRPr="007A6950" w:rsidRDefault="007A6950" w:rsidP="000C4752">
      <w:pPr>
        <w:pStyle w:val="NormalWeb"/>
        <w:numPr>
          <w:ilvl w:val="1"/>
          <w:numId w:val="27"/>
        </w:numPr>
        <w:rPr>
          <w:rFonts w:asciiTheme="minorHAnsi" w:hAnsiTheme="minorHAnsi"/>
        </w:rPr>
      </w:pPr>
      <w:r w:rsidRPr="000B58FA">
        <w:rPr>
          <w:rFonts w:asciiTheme="minorHAnsi" w:hAnsiTheme="minorHAnsi"/>
        </w:rPr>
        <w:t xml:space="preserve">The </w:t>
      </w:r>
      <w:r w:rsidRPr="000B58FA">
        <w:rPr>
          <w:rStyle w:val="Strong"/>
          <w:rFonts w:asciiTheme="minorHAnsi" w:eastAsiaTheme="majorEastAsia" w:hAnsiTheme="minorHAnsi"/>
        </w:rPr>
        <w:t>Clone Mapping</w:t>
      </w:r>
      <w:r w:rsidRPr="000B58FA">
        <w:rPr>
          <w:rFonts w:asciiTheme="minorHAnsi" w:hAnsiTheme="minorHAnsi"/>
        </w:rPr>
        <w:t xml:space="preserve"> feature allows users to quickly replicate mappings from a recent work order with the same item. This functionality aids in streamlining the mapping process by reusing existing setups.</w:t>
      </w:r>
    </w:p>
    <w:p w14:paraId="19BB9C7E" w14:textId="77777777" w:rsidR="007A6950" w:rsidRPr="00C66803" w:rsidRDefault="007A6950" w:rsidP="00507F0A">
      <w:pPr>
        <w:pStyle w:val="Heading3"/>
        <w:rPr>
          <w:i/>
        </w:rPr>
      </w:pPr>
      <w:bookmarkStart w:id="28" w:name="_Toc175215919"/>
      <w:r w:rsidRPr="00C66803">
        <w:t>Example Workflow</w:t>
      </w:r>
      <w:bookmarkEnd w:id="28"/>
    </w:p>
    <w:p w14:paraId="4D6F4778" w14:textId="77777777" w:rsidR="007A6950" w:rsidRPr="007A6950" w:rsidRDefault="007A6950" w:rsidP="000C4752">
      <w:pPr>
        <w:pStyle w:val="NormalWeb"/>
        <w:numPr>
          <w:ilvl w:val="0"/>
          <w:numId w:val="28"/>
        </w:numPr>
        <w:rPr>
          <w:rFonts w:asciiTheme="minorHAnsi" w:hAnsiTheme="minorHAnsi"/>
        </w:rPr>
      </w:pPr>
      <w:r w:rsidRPr="007A6950">
        <w:rPr>
          <w:rStyle w:val="Strong"/>
          <w:rFonts w:asciiTheme="minorHAnsi" w:eastAsiaTheme="majorEastAsia" w:hAnsiTheme="minorHAnsi"/>
          <w:b w:val="0"/>
        </w:rPr>
        <w:t>Initiate Cloning</w:t>
      </w:r>
    </w:p>
    <w:p w14:paraId="41159B30" w14:textId="6BF1B8E8" w:rsidR="007A6950" w:rsidRPr="007A6950" w:rsidRDefault="007A6950" w:rsidP="000C4752">
      <w:pPr>
        <w:numPr>
          <w:ilvl w:val="1"/>
          <w:numId w:val="28"/>
        </w:numPr>
        <w:spacing w:before="100" w:beforeAutospacing="1" w:after="100" w:afterAutospacing="1" w:line="240" w:lineRule="auto"/>
        <w:rPr>
          <w:sz w:val="24"/>
          <w:szCs w:val="24"/>
        </w:rPr>
      </w:pPr>
      <w:r w:rsidRPr="007A6950">
        <w:rPr>
          <w:sz w:val="24"/>
          <w:szCs w:val="24"/>
        </w:rPr>
        <w:t>User selects the r</w:t>
      </w:r>
      <w:r w:rsidR="000C4752">
        <w:rPr>
          <w:sz w:val="24"/>
          <w:szCs w:val="24"/>
        </w:rPr>
        <w:t>elevant work order</w:t>
      </w:r>
      <w:r w:rsidRPr="007A6950">
        <w:rPr>
          <w:sz w:val="24"/>
          <w:szCs w:val="24"/>
        </w:rPr>
        <w:t>.</w:t>
      </w:r>
    </w:p>
    <w:p w14:paraId="74EF5D0C" w14:textId="405B3891" w:rsidR="007A6950" w:rsidRDefault="007A6950" w:rsidP="000C4752">
      <w:pPr>
        <w:numPr>
          <w:ilvl w:val="1"/>
          <w:numId w:val="28"/>
        </w:numPr>
        <w:spacing w:before="100" w:beforeAutospacing="1" w:after="100" w:afterAutospacing="1" w:line="240" w:lineRule="auto"/>
        <w:rPr>
          <w:sz w:val="24"/>
          <w:szCs w:val="24"/>
        </w:rPr>
      </w:pPr>
      <w:r w:rsidRPr="007A6950">
        <w:rPr>
          <w:sz w:val="24"/>
          <w:szCs w:val="24"/>
        </w:rPr>
        <w:t>Clicks the "</w:t>
      </w:r>
      <w:r w:rsidR="000C4752">
        <w:rPr>
          <w:sz w:val="24"/>
          <w:szCs w:val="24"/>
        </w:rPr>
        <w:t>Get Mapping</w:t>
      </w:r>
      <w:r w:rsidRPr="007A6950">
        <w:rPr>
          <w:sz w:val="24"/>
          <w:szCs w:val="24"/>
        </w:rPr>
        <w:t>" button.</w:t>
      </w:r>
    </w:p>
    <w:p w14:paraId="0695E759" w14:textId="66BCA550" w:rsidR="000C4752" w:rsidRPr="007A6950" w:rsidRDefault="000C4752" w:rsidP="000C4752">
      <w:pPr>
        <w:numPr>
          <w:ilvl w:val="1"/>
          <w:numId w:val="28"/>
        </w:numPr>
        <w:spacing w:before="100" w:beforeAutospacing="1" w:after="100" w:afterAutospacing="1" w:line="240" w:lineRule="auto"/>
        <w:rPr>
          <w:sz w:val="24"/>
          <w:szCs w:val="24"/>
        </w:rPr>
      </w:pPr>
      <w:r>
        <w:rPr>
          <w:sz w:val="24"/>
          <w:szCs w:val="24"/>
        </w:rPr>
        <w:t xml:space="preserve">If </w:t>
      </w:r>
      <w:proofErr w:type="gramStart"/>
      <w:r>
        <w:rPr>
          <w:sz w:val="24"/>
          <w:szCs w:val="24"/>
        </w:rPr>
        <w:t>Cloning</w:t>
      </w:r>
      <w:proofErr w:type="gramEnd"/>
      <w:r>
        <w:rPr>
          <w:sz w:val="24"/>
          <w:szCs w:val="24"/>
        </w:rPr>
        <w:t xml:space="preserve"> </w:t>
      </w:r>
      <w:r w:rsidR="004F0EB7">
        <w:rPr>
          <w:sz w:val="24"/>
          <w:szCs w:val="24"/>
        </w:rPr>
        <w:t>available,</w:t>
      </w:r>
      <w:r>
        <w:rPr>
          <w:sz w:val="24"/>
          <w:szCs w:val="24"/>
        </w:rPr>
        <w:t xml:space="preserve"> it opens a confirmation dialog </w:t>
      </w:r>
    </w:p>
    <w:p w14:paraId="1DD182AF" w14:textId="77777777" w:rsidR="007A6950" w:rsidRPr="007A6950" w:rsidRDefault="007A6950" w:rsidP="000C4752">
      <w:pPr>
        <w:pStyle w:val="NormalWeb"/>
        <w:numPr>
          <w:ilvl w:val="0"/>
          <w:numId w:val="28"/>
        </w:numPr>
        <w:rPr>
          <w:rFonts w:asciiTheme="minorHAnsi" w:hAnsiTheme="minorHAnsi"/>
        </w:rPr>
      </w:pPr>
      <w:r w:rsidRPr="007A6950">
        <w:rPr>
          <w:rStyle w:val="Strong"/>
          <w:rFonts w:asciiTheme="minorHAnsi" w:eastAsiaTheme="majorEastAsia" w:hAnsiTheme="minorHAnsi"/>
          <w:b w:val="0"/>
        </w:rPr>
        <w:t>Confirmation Dialog</w:t>
      </w:r>
    </w:p>
    <w:p w14:paraId="098F27A7" w14:textId="6773CF54" w:rsidR="007A6950" w:rsidRPr="007A6950" w:rsidRDefault="000C4752" w:rsidP="000C4752">
      <w:pPr>
        <w:numPr>
          <w:ilvl w:val="1"/>
          <w:numId w:val="28"/>
        </w:numPr>
        <w:spacing w:before="100" w:beforeAutospacing="1" w:after="100" w:afterAutospacing="1" w:line="240" w:lineRule="auto"/>
        <w:rPr>
          <w:sz w:val="24"/>
          <w:szCs w:val="24"/>
        </w:rPr>
      </w:pPr>
      <w:r>
        <w:rPr>
          <w:sz w:val="24"/>
          <w:szCs w:val="24"/>
        </w:rPr>
        <w:t>A dialog box appears: “</w:t>
      </w:r>
      <w:r w:rsidR="006B5E3D">
        <w:rPr>
          <w:sz w:val="24"/>
          <w:szCs w:val="24"/>
        </w:rPr>
        <w:t>Item number “Item Number” of workorder “work order number”</w:t>
      </w:r>
      <w:r w:rsidRPr="000C4752">
        <w:rPr>
          <w:sz w:val="24"/>
          <w:szCs w:val="24"/>
        </w:rPr>
        <w:t xml:space="preserve"> is previously mapped with t</w:t>
      </w:r>
      <w:r>
        <w:rPr>
          <w:sz w:val="24"/>
          <w:szCs w:val="24"/>
        </w:rPr>
        <w:t>est plan. Do you want to clone</w:t>
      </w:r>
      <w:r w:rsidRPr="000C4752">
        <w:rPr>
          <w:sz w:val="24"/>
          <w:szCs w:val="24"/>
        </w:rPr>
        <w:t>?</w:t>
      </w:r>
      <w:r>
        <w:rPr>
          <w:sz w:val="24"/>
          <w:szCs w:val="24"/>
        </w:rPr>
        <w:t>”</w:t>
      </w:r>
    </w:p>
    <w:p w14:paraId="53F0EE5C" w14:textId="5CF0ED5B" w:rsidR="007A6950" w:rsidRDefault="007A6950" w:rsidP="000C4752">
      <w:pPr>
        <w:numPr>
          <w:ilvl w:val="1"/>
          <w:numId w:val="28"/>
        </w:numPr>
        <w:spacing w:before="100" w:beforeAutospacing="1" w:after="100" w:afterAutospacing="1" w:line="240" w:lineRule="auto"/>
        <w:rPr>
          <w:sz w:val="24"/>
          <w:szCs w:val="24"/>
        </w:rPr>
      </w:pPr>
      <w:r w:rsidRPr="007A6950">
        <w:rPr>
          <w:sz w:val="24"/>
          <w:szCs w:val="24"/>
        </w:rPr>
        <w:t xml:space="preserve">User clicks </w:t>
      </w:r>
      <w:r w:rsidRPr="007A6950">
        <w:rPr>
          <w:rStyle w:val="Strong"/>
          <w:b w:val="0"/>
          <w:sz w:val="24"/>
          <w:szCs w:val="24"/>
        </w:rPr>
        <w:t>OK</w:t>
      </w:r>
      <w:r w:rsidRPr="007A6950">
        <w:rPr>
          <w:sz w:val="24"/>
          <w:szCs w:val="24"/>
        </w:rPr>
        <w:t xml:space="preserve"> to proceed with cloning.</w:t>
      </w:r>
    </w:p>
    <w:p w14:paraId="21CE9F44" w14:textId="352B340A" w:rsidR="000C4752" w:rsidRPr="007A6950" w:rsidRDefault="000C4752" w:rsidP="000C4752">
      <w:pPr>
        <w:spacing w:before="100" w:beforeAutospacing="1" w:after="100" w:afterAutospacing="1" w:line="240" w:lineRule="auto"/>
        <w:rPr>
          <w:sz w:val="24"/>
          <w:szCs w:val="24"/>
        </w:rPr>
      </w:pPr>
      <w:r w:rsidRPr="000C4752">
        <w:rPr>
          <w:noProof/>
          <w:sz w:val="24"/>
          <w:szCs w:val="24"/>
        </w:rPr>
        <w:lastRenderedPageBreak/>
        <w:drawing>
          <wp:inline distT="0" distB="0" distL="0" distR="0" wp14:anchorId="557835E7" wp14:editId="62F5CB20">
            <wp:extent cx="6645910" cy="2729230"/>
            <wp:effectExtent l="19050" t="19050" r="21590" b="13970"/>
            <wp:docPr id="1562020219" name="Picture 15620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729230"/>
                    </a:xfrm>
                    <a:prstGeom prst="rect">
                      <a:avLst/>
                    </a:prstGeom>
                    <a:ln>
                      <a:solidFill>
                        <a:schemeClr val="tx1"/>
                      </a:solidFill>
                    </a:ln>
                  </pic:spPr>
                </pic:pic>
              </a:graphicData>
            </a:graphic>
          </wp:inline>
        </w:drawing>
      </w:r>
    </w:p>
    <w:p w14:paraId="5CF51E34" w14:textId="77777777" w:rsidR="007A6950" w:rsidRPr="007A6950" w:rsidRDefault="007A6950" w:rsidP="000C4752">
      <w:pPr>
        <w:pStyle w:val="NormalWeb"/>
        <w:numPr>
          <w:ilvl w:val="0"/>
          <w:numId w:val="28"/>
        </w:numPr>
        <w:rPr>
          <w:rFonts w:asciiTheme="minorHAnsi" w:hAnsiTheme="minorHAnsi"/>
        </w:rPr>
      </w:pPr>
      <w:r w:rsidRPr="007A6950">
        <w:rPr>
          <w:rStyle w:val="Strong"/>
          <w:rFonts w:asciiTheme="minorHAnsi" w:eastAsiaTheme="majorEastAsia" w:hAnsiTheme="minorHAnsi"/>
          <w:b w:val="0"/>
        </w:rPr>
        <w:t>View and Edit Cloned Data</w:t>
      </w:r>
    </w:p>
    <w:p w14:paraId="4294A87A" w14:textId="77777777" w:rsidR="007A6950" w:rsidRPr="007A6950" w:rsidRDefault="007A6950" w:rsidP="000C4752">
      <w:pPr>
        <w:numPr>
          <w:ilvl w:val="1"/>
          <w:numId w:val="28"/>
        </w:numPr>
        <w:spacing w:before="100" w:beforeAutospacing="1" w:after="100" w:afterAutospacing="1" w:line="240" w:lineRule="auto"/>
        <w:rPr>
          <w:sz w:val="24"/>
          <w:szCs w:val="24"/>
        </w:rPr>
      </w:pPr>
      <w:r w:rsidRPr="007A6950">
        <w:rPr>
          <w:sz w:val="24"/>
          <w:szCs w:val="24"/>
        </w:rPr>
        <w:t>The system populates the mapping fields with the cloned data.</w:t>
      </w:r>
    </w:p>
    <w:p w14:paraId="5C102643" w14:textId="04719517" w:rsidR="007A6950" w:rsidRDefault="007A6950" w:rsidP="000C4752">
      <w:pPr>
        <w:numPr>
          <w:ilvl w:val="1"/>
          <w:numId w:val="28"/>
        </w:numPr>
        <w:spacing w:before="100" w:beforeAutospacing="1" w:after="100" w:afterAutospacing="1" w:line="240" w:lineRule="auto"/>
        <w:rPr>
          <w:sz w:val="24"/>
          <w:szCs w:val="24"/>
        </w:rPr>
      </w:pPr>
      <w:r w:rsidRPr="007A6950">
        <w:rPr>
          <w:sz w:val="24"/>
          <w:szCs w:val="24"/>
        </w:rPr>
        <w:t>User reviews and, if necessary, modifies the data.</w:t>
      </w:r>
    </w:p>
    <w:p w14:paraId="14714B1B" w14:textId="1B9BA1CE" w:rsidR="000C4752" w:rsidRPr="007A6950" w:rsidRDefault="000C4752" w:rsidP="000C4752">
      <w:pPr>
        <w:spacing w:before="100" w:beforeAutospacing="1" w:after="100" w:afterAutospacing="1" w:line="240" w:lineRule="auto"/>
        <w:rPr>
          <w:sz w:val="24"/>
          <w:szCs w:val="24"/>
        </w:rPr>
      </w:pPr>
      <w:r w:rsidRPr="000C4752">
        <w:rPr>
          <w:noProof/>
          <w:sz w:val="24"/>
          <w:szCs w:val="24"/>
        </w:rPr>
        <w:drawing>
          <wp:inline distT="0" distB="0" distL="0" distR="0" wp14:anchorId="3C9B0C64" wp14:editId="7B169CC5">
            <wp:extent cx="6645910" cy="2821940"/>
            <wp:effectExtent l="19050" t="19050" r="21590" b="16510"/>
            <wp:docPr id="1562020220" name="Picture 15620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821940"/>
                    </a:xfrm>
                    <a:prstGeom prst="rect">
                      <a:avLst/>
                    </a:prstGeom>
                    <a:ln>
                      <a:solidFill>
                        <a:schemeClr val="tx1"/>
                      </a:solidFill>
                    </a:ln>
                  </pic:spPr>
                </pic:pic>
              </a:graphicData>
            </a:graphic>
          </wp:inline>
        </w:drawing>
      </w:r>
    </w:p>
    <w:p w14:paraId="7298BF4A" w14:textId="1F14B396" w:rsidR="007A6950" w:rsidRPr="007A6950" w:rsidRDefault="007A6950" w:rsidP="000C4752">
      <w:pPr>
        <w:pStyle w:val="NormalWeb"/>
        <w:numPr>
          <w:ilvl w:val="0"/>
          <w:numId w:val="28"/>
        </w:numPr>
        <w:rPr>
          <w:rFonts w:asciiTheme="minorHAnsi" w:hAnsiTheme="minorHAnsi"/>
        </w:rPr>
      </w:pPr>
      <w:r w:rsidRPr="007A6950">
        <w:rPr>
          <w:rStyle w:val="Strong"/>
          <w:rFonts w:asciiTheme="minorHAnsi" w:eastAsiaTheme="majorEastAsia" w:hAnsiTheme="minorHAnsi"/>
          <w:b w:val="0"/>
        </w:rPr>
        <w:t xml:space="preserve">Save or </w:t>
      </w:r>
      <w:proofErr w:type="gramStart"/>
      <w:r w:rsidRPr="007A6950">
        <w:rPr>
          <w:rStyle w:val="Strong"/>
          <w:rFonts w:asciiTheme="minorHAnsi" w:eastAsiaTheme="majorEastAsia" w:hAnsiTheme="minorHAnsi"/>
          <w:b w:val="0"/>
        </w:rPr>
        <w:t>Adjust</w:t>
      </w:r>
      <w:proofErr w:type="gramEnd"/>
      <w:r w:rsidR="000C4752">
        <w:rPr>
          <w:rStyle w:val="Strong"/>
          <w:rFonts w:asciiTheme="minorHAnsi" w:eastAsiaTheme="majorEastAsia" w:hAnsiTheme="minorHAnsi"/>
          <w:b w:val="0"/>
        </w:rPr>
        <w:t>.</w:t>
      </w:r>
    </w:p>
    <w:p w14:paraId="1ABF40F9" w14:textId="77777777" w:rsidR="007A6950" w:rsidRPr="00DC338A" w:rsidRDefault="007A6950" w:rsidP="007A6950">
      <w:pPr>
        <w:spacing w:before="100" w:beforeAutospacing="1" w:after="100" w:afterAutospacing="1" w:line="240" w:lineRule="auto"/>
      </w:pPr>
    </w:p>
    <w:p w14:paraId="27641943" w14:textId="77777777" w:rsidR="000C4752" w:rsidRDefault="000C4752" w:rsidP="00143EEC">
      <w:pPr>
        <w:pStyle w:val="Heading1"/>
      </w:pPr>
    </w:p>
    <w:p w14:paraId="613648A4" w14:textId="6D689FEC" w:rsidR="00143EEC" w:rsidRDefault="00143EEC" w:rsidP="002824BA">
      <w:pPr>
        <w:pStyle w:val="Heading2"/>
      </w:pPr>
      <w:bookmarkStart w:id="29" w:name="_13._Holiday"/>
      <w:bookmarkStart w:id="30" w:name="_Toc175215920"/>
      <w:bookmarkEnd w:id="29"/>
      <w:r>
        <w:t>Holiday</w:t>
      </w:r>
      <w:bookmarkEnd w:id="30"/>
      <w:r>
        <w:t xml:space="preserve"> </w:t>
      </w:r>
      <w:r>
        <w:br/>
      </w:r>
    </w:p>
    <w:p w14:paraId="6CCAEE4E" w14:textId="77777777" w:rsidR="00143EEC" w:rsidRPr="00143EEC" w:rsidRDefault="00143EEC" w:rsidP="00143EEC">
      <w:pPr>
        <w:spacing w:before="100" w:beforeAutospacing="1" w:after="100" w:afterAutospacing="1" w:line="240" w:lineRule="auto"/>
        <w:rPr>
          <w:rFonts w:eastAsia="Times New Roman" w:cs="Times New Roman"/>
          <w:sz w:val="24"/>
          <w:szCs w:val="24"/>
          <w:lang w:eastAsia="en-IN"/>
        </w:rPr>
      </w:pPr>
      <w:r w:rsidRPr="00143EEC">
        <w:rPr>
          <w:rFonts w:eastAsia="Times New Roman" w:cs="Times New Roman"/>
          <w:sz w:val="24"/>
          <w:szCs w:val="24"/>
          <w:lang w:eastAsia="en-IN"/>
        </w:rPr>
        <w:t>The Holiday Viewer is a read-only interface designed to display the holidays recognized at a site, which are factored into scheduling processes. Users cannot edit or delete records through this view. Key features include:</w:t>
      </w:r>
    </w:p>
    <w:p w14:paraId="40251E72" w14:textId="77777777" w:rsidR="00143EEC" w:rsidRPr="00143EEC" w:rsidRDefault="00143EEC" w:rsidP="000C4752">
      <w:pPr>
        <w:numPr>
          <w:ilvl w:val="0"/>
          <w:numId w:val="30"/>
        </w:numPr>
        <w:spacing w:before="100" w:beforeAutospacing="1" w:after="100" w:afterAutospacing="1" w:line="240" w:lineRule="auto"/>
        <w:rPr>
          <w:rFonts w:eastAsia="Times New Roman" w:cs="Times New Roman"/>
          <w:sz w:val="24"/>
          <w:szCs w:val="24"/>
          <w:lang w:eastAsia="en-IN"/>
        </w:rPr>
      </w:pPr>
      <w:r w:rsidRPr="00143EEC">
        <w:rPr>
          <w:rFonts w:eastAsia="Times New Roman" w:cs="Times New Roman"/>
          <w:b/>
          <w:bCs/>
          <w:sz w:val="24"/>
          <w:szCs w:val="24"/>
          <w:lang w:eastAsia="en-IN"/>
        </w:rPr>
        <w:t>Holiday List:</w:t>
      </w:r>
      <w:r w:rsidRPr="00143EEC">
        <w:rPr>
          <w:rFonts w:eastAsia="Times New Roman" w:cs="Times New Roman"/>
          <w:sz w:val="24"/>
          <w:szCs w:val="24"/>
          <w:lang w:eastAsia="en-IN"/>
        </w:rPr>
        <w:t xml:space="preserve"> Display of all holidays observed at the site.</w:t>
      </w:r>
    </w:p>
    <w:p w14:paraId="6068D4BD" w14:textId="77777777" w:rsidR="00143EEC" w:rsidRPr="00143EEC" w:rsidRDefault="00143EEC" w:rsidP="000C4752">
      <w:pPr>
        <w:numPr>
          <w:ilvl w:val="0"/>
          <w:numId w:val="30"/>
        </w:numPr>
        <w:spacing w:before="100" w:beforeAutospacing="1" w:after="100" w:afterAutospacing="1" w:line="240" w:lineRule="auto"/>
        <w:rPr>
          <w:rFonts w:eastAsia="Times New Roman" w:cs="Times New Roman"/>
          <w:sz w:val="24"/>
          <w:szCs w:val="24"/>
          <w:lang w:eastAsia="en-IN"/>
        </w:rPr>
      </w:pPr>
      <w:r w:rsidRPr="00143EEC">
        <w:rPr>
          <w:rFonts w:eastAsia="Times New Roman" w:cs="Times New Roman"/>
          <w:b/>
          <w:bCs/>
          <w:sz w:val="24"/>
          <w:szCs w:val="24"/>
          <w:lang w:eastAsia="en-IN"/>
        </w:rPr>
        <w:t>Holiday Details:</w:t>
      </w:r>
      <w:r w:rsidRPr="00143EEC">
        <w:rPr>
          <w:rFonts w:eastAsia="Times New Roman" w:cs="Times New Roman"/>
          <w:sz w:val="24"/>
          <w:szCs w:val="24"/>
          <w:lang w:eastAsia="en-IN"/>
        </w:rPr>
        <w:t xml:space="preserve"> Dates and descriptions of each holiday.</w:t>
      </w:r>
    </w:p>
    <w:p w14:paraId="62D5606F" w14:textId="1BB006E2" w:rsidR="00143EEC" w:rsidRDefault="00143EEC" w:rsidP="00143EEC">
      <w:pPr>
        <w:spacing w:before="100" w:beforeAutospacing="1" w:after="100" w:afterAutospacing="1" w:line="240" w:lineRule="auto"/>
        <w:ind w:left="720"/>
        <w:rPr>
          <w:rFonts w:eastAsia="Times New Roman" w:cs="Times New Roman"/>
          <w:sz w:val="24"/>
          <w:szCs w:val="24"/>
          <w:lang w:eastAsia="en-IN"/>
        </w:rPr>
      </w:pPr>
      <w:r w:rsidRPr="00143EEC">
        <w:rPr>
          <w:rFonts w:eastAsia="Times New Roman" w:cs="Times New Roman"/>
          <w:sz w:val="24"/>
          <w:szCs w:val="24"/>
          <w:lang w:eastAsia="en-IN"/>
        </w:rPr>
        <w:t xml:space="preserve"> This viewer provides a comprehensive overview of site holidays to assist in accurate scheduling without allowing modifications.</w:t>
      </w:r>
      <w:r>
        <w:rPr>
          <w:rFonts w:eastAsia="Times New Roman" w:cs="Times New Roman"/>
          <w:sz w:val="24"/>
          <w:szCs w:val="24"/>
          <w:lang w:eastAsia="en-IN"/>
        </w:rPr>
        <w:br/>
      </w:r>
    </w:p>
    <w:p w14:paraId="4B04C32C" w14:textId="5895DABB" w:rsidR="00C66803" w:rsidRDefault="00143EEC" w:rsidP="00143EEC">
      <w:pPr>
        <w:spacing w:before="100" w:beforeAutospacing="1" w:after="100" w:afterAutospacing="1" w:line="240" w:lineRule="auto"/>
        <w:ind w:left="720"/>
        <w:rPr>
          <w:rFonts w:eastAsia="Times New Roman" w:cs="Times New Roman"/>
          <w:sz w:val="24"/>
          <w:szCs w:val="24"/>
          <w:lang w:eastAsia="en-IN"/>
        </w:rPr>
      </w:pPr>
      <w:r w:rsidRPr="00143EEC">
        <w:rPr>
          <w:rFonts w:eastAsia="Times New Roman" w:cs="Times New Roman"/>
          <w:noProof/>
          <w:sz w:val="24"/>
          <w:szCs w:val="24"/>
          <w:lang w:eastAsia="en-IN"/>
        </w:rPr>
        <w:drawing>
          <wp:inline distT="0" distB="0" distL="0" distR="0" wp14:anchorId="3F4C9DE2" wp14:editId="58B16402">
            <wp:extent cx="6131560" cy="1531425"/>
            <wp:effectExtent l="19050" t="19050" r="2159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42702" cy="1534208"/>
                    </a:xfrm>
                    <a:prstGeom prst="rect">
                      <a:avLst/>
                    </a:prstGeom>
                    <a:ln>
                      <a:solidFill>
                        <a:schemeClr val="tx1"/>
                      </a:solidFill>
                    </a:ln>
                  </pic:spPr>
                </pic:pic>
              </a:graphicData>
            </a:graphic>
          </wp:inline>
        </w:drawing>
      </w:r>
    </w:p>
    <w:p w14:paraId="07F511A0" w14:textId="77777777" w:rsidR="00C66803" w:rsidRDefault="00C66803">
      <w:pPr>
        <w:rPr>
          <w:rFonts w:eastAsia="Times New Roman" w:cs="Times New Roman"/>
          <w:sz w:val="24"/>
          <w:szCs w:val="24"/>
          <w:lang w:eastAsia="en-IN"/>
        </w:rPr>
      </w:pPr>
      <w:r>
        <w:rPr>
          <w:rFonts w:eastAsia="Times New Roman" w:cs="Times New Roman"/>
          <w:sz w:val="24"/>
          <w:szCs w:val="24"/>
          <w:lang w:eastAsia="en-IN"/>
        </w:rPr>
        <w:br w:type="page"/>
      </w:r>
    </w:p>
    <w:p w14:paraId="6DA47127" w14:textId="1E746F4D" w:rsidR="00143EEC" w:rsidRDefault="00C66803" w:rsidP="002824BA">
      <w:pPr>
        <w:pStyle w:val="Heading2"/>
        <w:rPr>
          <w:rFonts w:eastAsia="Times New Roman"/>
          <w:lang w:eastAsia="en-IN"/>
        </w:rPr>
      </w:pPr>
      <w:bookmarkStart w:id="31" w:name="_Toc175215921"/>
      <w:r w:rsidRPr="002824BA">
        <w:lastRenderedPageBreak/>
        <w:t>Production Line Status</w:t>
      </w:r>
      <w:bookmarkEnd w:id="31"/>
      <w:r w:rsidRPr="002824BA">
        <w:br/>
      </w:r>
    </w:p>
    <w:p w14:paraId="3D63D445" w14:textId="77777777" w:rsidR="00C66803" w:rsidRPr="00C66803" w:rsidRDefault="00C66803" w:rsidP="00507F0A">
      <w:pPr>
        <w:rPr>
          <w:i/>
        </w:rPr>
      </w:pPr>
      <w:r w:rsidRPr="00C66803">
        <w:t>Overview</w:t>
      </w:r>
    </w:p>
    <w:p w14:paraId="39D32339" w14:textId="2D6A8B55" w:rsidR="00C66803" w:rsidRDefault="00C66803" w:rsidP="00C66803">
      <w:pPr>
        <w:pStyle w:val="NormalWeb"/>
        <w:rPr>
          <w:rFonts w:asciiTheme="minorHAnsi" w:hAnsiTheme="minorHAnsi"/>
        </w:rPr>
      </w:pPr>
      <w:r w:rsidRPr="00C66803">
        <w:rPr>
          <w:rFonts w:asciiTheme="minorHAnsi" w:hAnsiTheme="minorHAnsi"/>
        </w:rPr>
        <w:t xml:space="preserve">The </w:t>
      </w:r>
      <w:r w:rsidRPr="00C66803">
        <w:rPr>
          <w:rStyle w:val="Strong"/>
          <w:rFonts w:asciiTheme="minorHAnsi" w:eastAsiaTheme="majorEastAsia" w:hAnsiTheme="minorHAnsi"/>
        </w:rPr>
        <w:t>Production Line Status</w:t>
      </w:r>
      <w:r w:rsidRPr="00C66803">
        <w:rPr>
          <w:rFonts w:asciiTheme="minorHAnsi" w:hAnsiTheme="minorHAnsi"/>
        </w:rPr>
        <w:t xml:space="preserve"> screen provides a real-time overview of the operational status of various production lines within a manufacturing facility. This feature is designed to help managers </w:t>
      </w:r>
      <w:r w:rsidR="000C4752">
        <w:rPr>
          <w:rFonts w:asciiTheme="minorHAnsi" w:hAnsiTheme="minorHAnsi"/>
        </w:rPr>
        <w:t xml:space="preserve">to </w:t>
      </w:r>
      <w:r w:rsidRPr="00C66803">
        <w:rPr>
          <w:rFonts w:asciiTheme="minorHAnsi" w:hAnsiTheme="minorHAnsi"/>
        </w:rPr>
        <w:t>monitor the performance and current state of each production line, enabling timely decisions and efficient operations.</w:t>
      </w:r>
    </w:p>
    <w:p w14:paraId="6B700023" w14:textId="7055C1EE" w:rsidR="000C4752" w:rsidRDefault="000C4752" w:rsidP="000C4752">
      <w:pPr>
        <w:pStyle w:val="NormalWeb"/>
        <w:numPr>
          <w:ilvl w:val="0"/>
          <w:numId w:val="70"/>
        </w:numPr>
        <w:rPr>
          <w:rFonts w:asciiTheme="minorHAnsi" w:hAnsiTheme="minorHAnsi"/>
        </w:rPr>
      </w:pPr>
      <w:r>
        <w:rPr>
          <w:rFonts w:asciiTheme="minorHAnsi" w:hAnsiTheme="minorHAnsi"/>
        </w:rPr>
        <w:t>Initial Screen</w:t>
      </w:r>
    </w:p>
    <w:p w14:paraId="57616BAC" w14:textId="082034E9" w:rsidR="000C4752" w:rsidRDefault="000C4752" w:rsidP="00C66803">
      <w:pPr>
        <w:pStyle w:val="NormalWeb"/>
        <w:rPr>
          <w:rFonts w:asciiTheme="minorHAnsi" w:hAnsiTheme="minorHAnsi"/>
        </w:rPr>
      </w:pPr>
      <w:r w:rsidRPr="000C4752">
        <w:rPr>
          <w:rFonts w:asciiTheme="minorHAnsi" w:hAnsiTheme="minorHAnsi"/>
          <w:noProof/>
        </w:rPr>
        <w:drawing>
          <wp:inline distT="0" distB="0" distL="0" distR="0" wp14:anchorId="569A7B3A" wp14:editId="429F09DB">
            <wp:extent cx="6645910" cy="2889885"/>
            <wp:effectExtent l="19050" t="19050" r="21590"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2889885"/>
                    </a:xfrm>
                    <a:prstGeom prst="rect">
                      <a:avLst/>
                    </a:prstGeom>
                    <a:ln>
                      <a:solidFill>
                        <a:schemeClr val="tx1"/>
                      </a:solidFill>
                    </a:ln>
                  </pic:spPr>
                </pic:pic>
              </a:graphicData>
            </a:graphic>
          </wp:inline>
        </w:drawing>
      </w:r>
    </w:p>
    <w:p w14:paraId="40FFF323" w14:textId="77777777" w:rsidR="00436B73" w:rsidRPr="00436B73" w:rsidRDefault="00436B73" w:rsidP="00507F0A">
      <w:pPr>
        <w:rPr>
          <w:i/>
        </w:rPr>
      </w:pPr>
      <w:r w:rsidRPr="00436B73">
        <w:t>Key Features</w:t>
      </w:r>
    </w:p>
    <w:p w14:paraId="361F6C25" w14:textId="77777777" w:rsidR="00436B73" w:rsidRPr="00436B73" w:rsidRDefault="00436B73" w:rsidP="000C4752">
      <w:pPr>
        <w:pStyle w:val="NormalWeb"/>
        <w:numPr>
          <w:ilvl w:val="0"/>
          <w:numId w:val="31"/>
        </w:numPr>
        <w:rPr>
          <w:rFonts w:asciiTheme="minorHAnsi" w:hAnsiTheme="minorHAnsi"/>
        </w:rPr>
      </w:pPr>
      <w:r w:rsidRPr="00436B73">
        <w:rPr>
          <w:rStyle w:val="Strong"/>
          <w:rFonts w:asciiTheme="minorHAnsi" w:eastAsiaTheme="majorEastAsia" w:hAnsiTheme="minorHAnsi"/>
        </w:rPr>
        <w:t>Create or Edit Production Line Status</w:t>
      </w:r>
    </w:p>
    <w:p w14:paraId="6E848687" w14:textId="77777777" w:rsidR="00436B73" w:rsidRPr="00436B73" w:rsidRDefault="00436B73" w:rsidP="000C4752">
      <w:pPr>
        <w:numPr>
          <w:ilvl w:val="1"/>
          <w:numId w:val="31"/>
        </w:numPr>
        <w:spacing w:before="100" w:beforeAutospacing="1" w:after="100" w:afterAutospacing="1" w:line="240" w:lineRule="auto"/>
        <w:rPr>
          <w:sz w:val="24"/>
          <w:szCs w:val="24"/>
        </w:rPr>
      </w:pPr>
      <w:r w:rsidRPr="00436B73">
        <w:rPr>
          <w:rStyle w:val="Strong"/>
          <w:sz w:val="24"/>
          <w:szCs w:val="24"/>
        </w:rPr>
        <w:t>Purpose:</w:t>
      </w:r>
      <w:r w:rsidRPr="00436B73">
        <w:rPr>
          <w:sz w:val="24"/>
          <w:szCs w:val="24"/>
        </w:rPr>
        <w:t xml:space="preserve"> Allows users to define and update the status of each production line.</w:t>
      </w:r>
    </w:p>
    <w:p w14:paraId="6D29E6FF" w14:textId="77777777" w:rsidR="00436B73" w:rsidRPr="00436B73" w:rsidRDefault="00436B73" w:rsidP="000C4752">
      <w:pPr>
        <w:numPr>
          <w:ilvl w:val="1"/>
          <w:numId w:val="31"/>
        </w:numPr>
        <w:spacing w:before="100" w:beforeAutospacing="1" w:after="100" w:afterAutospacing="1" w:line="240" w:lineRule="auto"/>
        <w:rPr>
          <w:sz w:val="24"/>
          <w:szCs w:val="24"/>
        </w:rPr>
      </w:pPr>
      <w:r w:rsidRPr="00436B73">
        <w:rPr>
          <w:rStyle w:val="Strong"/>
          <w:sz w:val="24"/>
          <w:szCs w:val="24"/>
        </w:rPr>
        <w:t>Statuses:</w:t>
      </w:r>
    </w:p>
    <w:p w14:paraId="7B8FAB83" w14:textId="77777777" w:rsidR="00436B73" w:rsidRPr="00436B73" w:rsidRDefault="00436B73" w:rsidP="000C4752">
      <w:pPr>
        <w:numPr>
          <w:ilvl w:val="2"/>
          <w:numId w:val="31"/>
        </w:numPr>
        <w:spacing w:before="100" w:beforeAutospacing="1" w:after="100" w:afterAutospacing="1" w:line="240" w:lineRule="auto"/>
        <w:rPr>
          <w:sz w:val="24"/>
          <w:szCs w:val="24"/>
        </w:rPr>
      </w:pPr>
      <w:r w:rsidRPr="00436B73">
        <w:rPr>
          <w:rStyle w:val="Strong"/>
          <w:sz w:val="24"/>
          <w:szCs w:val="24"/>
        </w:rPr>
        <w:t>Breakdown:</w:t>
      </w:r>
      <w:r w:rsidRPr="00436B73">
        <w:rPr>
          <w:sz w:val="24"/>
          <w:szCs w:val="24"/>
        </w:rPr>
        <w:t xml:space="preserve"> Indicates that the production line is non-operational due to equipment failure or other issues.</w:t>
      </w:r>
    </w:p>
    <w:p w14:paraId="51B3A990" w14:textId="77777777" w:rsidR="00436B73" w:rsidRPr="00436B73" w:rsidRDefault="00436B73" w:rsidP="000C4752">
      <w:pPr>
        <w:numPr>
          <w:ilvl w:val="2"/>
          <w:numId w:val="31"/>
        </w:numPr>
        <w:spacing w:before="100" w:beforeAutospacing="1" w:after="100" w:afterAutospacing="1" w:line="240" w:lineRule="auto"/>
        <w:rPr>
          <w:sz w:val="24"/>
          <w:szCs w:val="24"/>
        </w:rPr>
      </w:pPr>
      <w:r w:rsidRPr="00436B73">
        <w:rPr>
          <w:rStyle w:val="Strong"/>
          <w:sz w:val="24"/>
          <w:szCs w:val="24"/>
        </w:rPr>
        <w:t>Idle:</w:t>
      </w:r>
      <w:r w:rsidRPr="00436B73">
        <w:rPr>
          <w:sz w:val="24"/>
          <w:szCs w:val="24"/>
        </w:rPr>
        <w:t xml:space="preserve"> Represents a state where the production line is operational but not currently in use.</w:t>
      </w:r>
    </w:p>
    <w:p w14:paraId="747CE595" w14:textId="77777777" w:rsidR="00436B73" w:rsidRPr="00436B73" w:rsidRDefault="00436B73" w:rsidP="000C4752">
      <w:pPr>
        <w:numPr>
          <w:ilvl w:val="2"/>
          <w:numId w:val="31"/>
        </w:numPr>
        <w:spacing w:before="100" w:beforeAutospacing="1" w:after="100" w:afterAutospacing="1" w:line="240" w:lineRule="auto"/>
        <w:rPr>
          <w:sz w:val="24"/>
          <w:szCs w:val="24"/>
        </w:rPr>
      </w:pPr>
      <w:r w:rsidRPr="00436B73">
        <w:rPr>
          <w:rStyle w:val="Strong"/>
          <w:sz w:val="24"/>
          <w:szCs w:val="24"/>
        </w:rPr>
        <w:t>Maintenance:</w:t>
      </w:r>
      <w:r w:rsidRPr="00436B73">
        <w:rPr>
          <w:sz w:val="24"/>
          <w:szCs w:val="24"/>
        </w:rPr>
        <w:t xml:space="preserve"> Denotes that the production line is undergoing maintenance and is temporarily out of service.</w:t>
      </w:r>
    </w:p>
    <w:p w14:paraId="3513BCD7" w14:textId="3C622811" w:rsidR="000C4752" w:rsidRPr="000C4752" w:rsidRDefault="00436B73" w:rsidP="000C4752">
      <w:pPr>
        <w:numPr>
          <w:ilvl w:val="2"/>
          <w:numId w:val="31"/>
        </w:numPr>
        <w:spacing w:before="100" w:beforeAutospacing="1" w:after="100" w:afterAutospacing="1" w:line="240" w:lineRule="auto"/>
        <w:rPr>
          <w:sz w:val="24"/>
          <w:szCs w:val="24"/>
        </w:rPr>
      </w:pPr>
      <w:r w:rsidRPr="00436B73">
        <w:rPr>
          <w:rStyle w:val="Strong"/>
          <w:sz w:val="24"/>
          <w:szCs w:val="24"/>
        </w:rPr>
        <w:t>Planned:</w:t>
      </w:r>
      <w:r w:rsidRPr="00436B73">
        <w:rPr>
          <w:sz w:val="24"/>
          <w:szCs w:val="24"/>
        </w:rPr>
        <w:t xml:space="preserve"> Shows upcoming scheduled activities by the scheduler.</w:t>
      </w:r>
    </w:p>
    <w:p w14:paraId="3EF52407" w14:textId="77777777" w:rsidR="00436B73" w:rsidRPr="00436B73" w:rsidRDefault="00436B73" w:rsidP="000C4752">
      <w:pPr>
        <w:pStyle w:val="NormalWeb"/>
        <w:numPr>
          <w:ilvl w:val="0"/>
          <w:numId w:val="31"/>
        </w:numPr>
        <w:rPr>
          <w:rFonts w:asciiTheme="minorHAnsi" w:hAnsiTheme="minorHAnsi"/>
        </w:rPr>
      </w:pPr>
      <w:r w:rsidRPr="00436B73">
        <w:rPr>
          <w:rStyle w:val="Strong"/>
          <w:rFonts w:asciiTheme="minorHAnsi" w:eastAsiaTheme="majorEastAsia" w:hAnsiTheme="minorHAnsi"/>
        </w:rPr>
        <w:t>Scheduling Integration</w:t>
      </w:r>
    </w:p>
    <w:p w14:paraId="5D73F6A2" w14:textId="77777777" w:rsidR="00436B73" w:rsidRPr="00436B73" w:rsidRDefault="00436B73" w:rsidP="000C4752">
      <w:pPr>
        <w:numPr>
          <w:ilvl w:val="1"/>
          <w:numId w:val="31"/>
        </w:numPr>
        <w:spacing w:before="100" w:beforeAutospacing="1" w:after="100" w:afterAutospacing="1" w:line="240" w:lineRule="auto"/>
        <w:rPr>
          <w:sz w:val="24"/>
          <w:szCs w:val="24"/>
        </w:rPr>
      </w:pPr>
      <w:r w:rsidRPr="00436B73">
        <w:rPr>
          <w:rStyle w:val="Strong"/>
          <w:sz w:val="24"/>
          <w:szCs w:val="24"/>
        </w:rPr>
        <w:t>Purpose:</w:t>
      </w:r>
      <w:r w:rsidRPr="00436B73">
        <w:rPr>
          <w:sz w:val="24"/>
          <w:szCs w:val="24"/>
        </w:rPr>
        <w:t xml:space="preserve"> Prevents scheduling conflicts by considering the </w:t>
      </w:r>
      <w:proofErr w:type="gramStart"/>
      <w:r w:rsidRPr="00436B73">
        <w:rPr>
          <w:sz w:val="24"/>
          <w:szCs w:val="24"/>
        </w:rPr>
        <w:t>current status</w:t>
      </w:r>
      <w:proofErr w:type="gramEnd"/>
      <w:r w:rsidRPr="00436B73">
        <w:rPr>
          <w:sz w:val="24"/>
          <w:szCs w:val="24"/>
        </w:rPr>
        <w:t xml:space="preserve"> of production lines.</w:t>
      </w:r>
    </w:p>
    <w:p w14:paraId="44C999BD" w14:textId="77777777" w:rsidR="00436B73" w:rsidRPr="00436B73" w:rsidRDefault="00436B73" w:rsidP="000C4752">
      <w:pPr>
        <w:numPr>
          <w:ilvl w:val="1"/>
          <w:numId w:val="31"/>
        </w:numPr>
        <w:spacing w:before="100" w:beforeAutospacing="1" w:after="100" w:afterAutospacing="1" w:line="240" w:lineRule="auto"/>
        <w:rPr>
          <w:sz w:val="24"/>
          <w:szCs w:val="24"/>
        </w:rPr>
      </w:pPr>
      <w:r w:rsidRPr="00436B73">
        <w:rPr>
          <w:rStyle w:val="Strong"/>
          <w:sz w:val="24"/>
          <w:szCs w:val="24"/>
        </w:rPr>
        <w:t>Functionality:</w:t>
      </w:r>
      <w:r w:rsidRPr="00436B73">
        <w:rPr>
          <w:sz w:val="24"/>
          <w:szCs w:val="24"/>
        </w:rPr>
        <w:t xml:space="preserve"> The system will cross-reference scheduled jobs with the production line status to avoid overlapping with periods of Breakdown, Idle, or Maintenance.</w:t>
      </w:r>
    </w:p>
    <w:p w14:paraId="051BCF4A" w14:textId="77777777" w:rsidR="00436B73" w:rsidRPr="00436B73" w:rsidRDefault="00436B73" w:rsidP="000C4752">
      <w:pPr>
        <w:pStyle w:val="NormalWeb"/>
        <w:numPr>
          <w:ilvl w:val="0"/>
          <w:numId w:val="31"/>
        </w:numPr>
        <w:rPr>
          <w:rFonts w:asciiTheme="minorHAnsi" w:hAnsiTheme="minorHAnsi"/>
        </w:rPr>
      </w:pPr>
      <w:r w:rsidRPr="00436B73">
        <w:rPr>
          <w:rStyle w:val="Strong"/>
          <w:rFonts w:asciiTheme="minorHAnsi" w:eastAsiaTheme="majorEastAsia" w:hAnsiTheme="minorHAnsi"/>
        </w:rPr>
        <w:t>Efficiency Monitoring</w:t>
      </w:r>
    </w:p>
    <w:p w14:paraId="16EC0561" w14:textId="77777777" w:rsidR="00436B73" w:rsidRPr="00436B73" w:rsidRDefault="00436B73" w:rsidP="000C4752">
      <w:pPr>
        <w:numPr>
          <w:ilvl w:val="1"/>
          <w:numId w:val="31"/>
        </w:numPr>
        <w:spacing w:before="100" w:beforeAutospacing="1" w:after="100" w:afterAutospacing="1" w:line="240" w:lineRule="auto"/>
        <w:rPr>
          <w:sz w:val="24"/>
          <w:szCs w:val="24"/>
        </w:rPr>
      </w:pPr>
      <w:r w:rsidRPr="00436B73">
        <w:rPr>
          <w:rStyle w:val="Strong"/>
          <w:sz w:val="24"/>
          <w:szCs w:val="24"/>
        </w:rPr>
        <w:t>Purpose:</w:t>
      </w:r>
      <w:r w:rsidRPr="00436B73">
        <w:rPr>
          <w:sz w:val="24"/>
          <w:szCs w:val="24"/>
        </w:rPr>
        <w:t xml:space="preserve"> Tracks the performance and utilization of production lines.</w:t>
      </w:r>
    </w:p>
    <w:p w14:paraId="77971641" w14:textId="77777777" w:rsidR="00436B73" w:rsidRPr="00436B73" w:rsidRDefault="00436B73" w:rsidP="000C4752">
      <w:pPr>
        <w:numPr>
          <w:ilvl w:val="1"/>
          <w:numId w:val="31"/>
        </w:numPr>
        <w:spacing w:before="100" w:beforeAutospacing="1" w:after="100" w:afterAutospacing="1" w:line="240" w:lineRule="auto"/>
        <w:rPr>
          <w:sz w:val="24"/>
          <w:szCs w:val="24"/>
        </w:rPr>
      </w:pPr>
      <w:r w:rsidRPr="00436B73">
        <w:rPr>
          <w:rStyle w:val="Strong"/>
          <w:sz w:val="24"/>
          <w:szCs w:val="24"/>
        </w:rPr>
        <w:t>Functionality:</w:t>
      </w:r>
      <w:r w:rsidRPr="00436B73">
        <w:rPr>
          <w:sz w:val="24"/>
          <w:szCs w:val="24"/>
        </w:rPr>
        <w:t xml:space="preserve"> Provides metrics on how often production lines are in each status, helping to identify areas for improvement and optimize production scheduling.</w:t>
      </w:r>
    </w:p>
    <w:p w14:paraId="7A3DA868" w14:textId="77777777" w:rsidR="00436B73" w:rsidRPr="00436B73" w:rsidRDefault="00436B73" w:rsidP="000C4752">
      <w:pPr>
        <w:pStyle w:val="NormalWeb"/>
        <w:numPr>
          <w:ilvl w:val="0"/>
          <w:numId w:val="31"/>
        </w:numPr>
        <w:rPr>
          <w:rFonts w:asciiTheme="minorHAnsi" w:hAnsiTheme="minorHAnsi"/>
        </w:rPr>
      </w:pPr>
      <w:r w:rsidRPr="00436B73">
        <w:rPr>
          <w:rStyle w:val="Strong"/>
          <w:rFonts w:asciiTheme="minorHAnsi" w:eastAsiaTheme="majorEastAsia" w:hAnsiTheme="minorHAnsi"/>
        </w:rPr>
        <w:lastRenderedPageBreak/>
        <w:t>Avoid Scheduling Conflicts</w:t>
      </w:r>
    </w:p>
    <w:p w14:paraId="2A729418" w14:textId="77777777" w:rsidR="00436B73" w:rsidRPr="00436B73" w:rsidRDefault="00436B73" w:rsidP="000C4752">
      <w:pPr>
        <w:numPr>
          <w:ilvl w:val="1"/>
          <w:numId w:val="31"/>
        </w:numPr>
        <w:spacing w:before="100" w:beforeAutospacing="1" w:after="100" w:afterAutospacing="1" w:line="240" w:lineRule="auto"/>
        <w:rPr>
          <w:sz w:val="24"/>
          <w:szCs w:val="24"/>
        </w:rPr>
      </w:pPr>
      <w:r w:rsidRPr="00436B73">
        <w:rPr>
          <w:rStyle w:val="Strong"/>
          <w:sz w:val="24"/>
          <w:szCs w:val="24"/>
        </w:rPr>
        <w:t>Purpose:</w:t>
      </w:r>
      <w:r w:rsidRPr="00436B73">
        <w:rPr>
          <w:sz w:val="24"/>
          <w:szCs w:val="24"/>
        </w:rPr>
        <w:t xml:space="preserve"> Ensures that new jobs or production schedules do not overlap with existing statuses.</w:t>
      </w:r>
    </w:p>
    <w:p w14:paraId="6BF6CACB" w14:textId="49756DA4" w:rsidR="00C66803" w:rsidRDefault="00436B73" w:rsidP="000C4752">
      <w:pPr>
        <w:numPr>
          <w:ilvl w:val="1"/>
          <w:numId w:val="31"/>
        </w:numPr>
        <w:spacing w:before="100" w:beforeAutospacing="1" w:after="100" w:afterAutospacing="1" w:line="240" w:lineRule="auto"/>
        <w:rPr>
          <w:sz w:val="24"/>
          <w:szCs w:val="24"/>
        </w:rPr>
      </w:pPr>
      <w:r w:rsidRPr="00436B73">
        <w:rPr>
          <w:rStyle w:val="Strong"/>
          <w:sz w:val="24"/>
          <w:szCs w:val="24"/>
        </w:rPr>
        <w:t>Functionality:</w:t>
      </w:r>
      <w:r w:rsidRPr="00436B73">
        <w:rPr>
          <w:sz w:val="24"/>
          <w:szCs w:val="24"/>
        </w:rPr>
        <w:t xml:space="preserve"> Alerts users if a scheduled job conflicts with a production line’s </w:t>
      </w:r>
      <w:proofErr w:type="gramStart"/>
      <w:r w:rsidRPr="00436B73">
        <w:rPr>
          <w:sz w:val="24"/>
          <w:szCs w:val="24"/>
        </w:rPr>
        <w:t>current status</w:t>
      </w:r>
      <w:proofErr w:type="gramEnd"/>
      <w:r w:rsidRPr="00436B73">
        <w:rPr>
          <w:sz w:val="24"/>
          <w:szCs w:val="24"/>
        </w:rPr>
        <w:t xml:space="preserve"> (e.g., scheduling a job during a Maintenance period).</w:t>
      </w:r>
    </w:p>
    <w:p w14:paraId="38FBFEA0" w14:textId="77777777" w:rsidR="000C4752" w:rsidRDefault="000C4752" w:rsidP="000C4752">
      <w:pPr>
        <w:spacing w:before="100" w:beforeAutospacing="1" w:after="100" w:afterAutospacing="1" w:line="240" w:lineRule="auto"/>
        <w:rPr>
          <w:sz w:val="24"/>
          <w:szCs w:val="24"/>
        </w:rPr>
      </w:pPr>
    </w:p>
    <w:p w14:paraId="0911BE23" w14:textId="63780498" w:rsidR="00436B73" w:rsidRPr="00436B73" w:rsidRDefault="00436B73" w:rsidP="00507F0A">
      <w:pPr>
        <w:rPr>
          <w:rFonts w:eastAsia="Times New Roman"/>
          <w:lang w:eastAsia="en-IN"/>
        </w:rPr>
      </w:pPr>
      <w:r w:rsidRPr="00436B73">
        <w:rPr>
          <w:rFonts w:eastAsia="Times New Roman"/>
          <w:lang w:eastAsia="en-IN"/>
        </w:rPr>
        <w:t>Create or Edit Status</w:t>
      </w:r>
    </w:p>
    <w:p w14:paraId="12FE9564" w14:textId="00357961" w:rsidR="00436B73" w:rsidRPr="00436B73" w:rsidRDefault="00436B73" w:rsidP="000C4752">
      <w:pPr>
        <w:numPr>
          <w:ilvl w:val="0"/>
          <w:numId w:val="32"/>
        </w:numPr>
        <w:spacing w:before="100" w:beforeAutospacing="1" w:after="100" w:afterAutospacing="1" w:line="240" w:lineRule="auto"/>
        <w:rPr>
          <w:rFonts w:eastAsia="Times New Roman" w:cs="Times New Roman"/>
          <w:sz w:val="24"/>
          <w:szCs w:val="24"/>
          <w:lang w:eastAsia="en-IN"/>
        </w:rPr>
      </w:pPr>
      <w:r w:rsidRPr="00436B73">
        <w:rPr>
          <w:rFonts w:eastAsia="Times New Roman" w:cs="Times New Roman"/>
          <w:b/>
          <w:bCs/>
          <w:sz w:val="24"/>
          <w:szCs w:val="24"/>
          <w:lang w:eastAsia="en-IN"/>
        </w:rPr>
        <w:t>Creation:</w:t>
      </w:r>
    </w:p>
    <w:p w14:paraId="4BB5E52F" w14:textId="58657559" w:rsidR="00436B73" w:rsidRPr="00436B73" w:rsidRDefault="00436B73" w:rsidP="000C4752">
      <w:pPr>
        <w:numPr>
          <w:ilvl w:val="1"/>
          <w:numId w:val="32"/>
        </w:numPr>
        <w:spacing w:before="100" w:beforeAutospacing="1" w:after="100" w:afterAutospacing="1" w:line="240" w:lineRule="auto"/>
        <w:rPr>
          <w:rFonts w:eastAsia="Times New Roman" w:cs="Times New Roman"/>
          <w:sz w:val="24"/>
          <w:szCs w:val="24"/>
          <w:lang w:eastAsia="en-IN"/>
        </w:rPr>
      </w:pPr>
      <w:r w:rsidRPr="00436B73">
        <w:rPr>
          <w:rFonts w:eastAsia="Times New Roman" w:cs="Times New Roman"/>
          <w:b/>
          <w:bCs/>
          <w:sz w:val="24"/>
          <w:szCs w:val="24"/>
          <w:lang w:eastAsia="en-IN"/>
        </w:rPr>
        <w:t>Fields Required:</w:t>
      </w:r>
      <w:r w:rsidRPr="00436B73">
        <w:rPr>
          <w:rFonts w:eastAsia="Times New Roman" w:cs="Times New Roman"/>
          <w:sz w:val="24"/>
          <w:szCs w:val="24"/>
          <w:lang w:eastAsia="en-IN"/>
        </w:rPr>
        <w:t xml:space="preserve"> Select </w:t>
      </w:r>
      <w:r>
        <w:rPr>
          <w:rFonts w:eastAsia="Times New Roman" w:cs="Times New Roman"/>
          <w:sz w:val="24"/>
          <w:szCs w:val="24"/>
          <w:lang w:eastAsia="en-IN"/>
        </w:rPr>
        <w:t xml:space="preserve">Production line, </w:t>
      </w:r>
      <w:r w:rsidRPr="00436B73">
        <w:rPr>
          <w:rFonts w:eastAsia="Times New Roman" w:cs="Times New Roman"/>
          <w:sz w:val="24"/>
          <w:szCs w:val="24"/>
          <w:lang w:eastAsia="en-IN"/>
        </w:rPr>
        <w:t>status type (Breakdown, Idle, Maintenan</w:t>
      </w:r>
      <w:r>
        <w:rPr>
          <w:rFonts w:eastAsia="Times New Roman" w:cs="Times New Roman"/>
          <w:sz w:val="24"/>
          <w:szCs w:val="24"/>
          <w:lang w:eastAsia="en-IN"/>
        </w:rPr>
        <w:t>ce</w:t>
      </w:r>
      <w:r w:rsidRPr="00436B73">
        <w:rPr>
          <w:rFonts w:eastAsia="Times New Roman" w:cs="Times New Roman"/>
          <w:sz w:val="24"/>
          <w:szCs w:val="24"/>
          <w:lang w:eastAsia="en-IN"/>
        </w:rPr>
        <w:t xml:space="preserve">), </w:t>
      </w:r>
      <w:r>
        <w:rPr>
          <w:rFonts w:eastAsia="Times New Roman" w:cs="Times New Roman"/>
          <w:sz w:val="24"/>
          <w:szCs w:val="24"/>
          <w:lang w:eastAsia="en-IN"/>
        </w:rPr>
        <w:t xml:space="preserve">reason, </w:t>
      </w:r>
      <w:r w:rsidRPr="00436B73">
        <w:rPr>
          <w:rFonts w:eastAsia="Times New Roman" w:cs="Times New Roman"/>
          <w:sz w:val="24"/>
          <w:szCs w:val="24"/>
          <w:lang w:eastAsia="en-IN"/>
        </w:rPr>
        <w:t xml:space="preserve">enter </w:t>
      </w:r>
      <w:r>
        <w:rPr>
          <w:rFonts w:eastAsia="Times New Roman" w:cs="Times New Roman"/>
          <w:sz w:val="24"/>
          <w:szCs w:val="24"/>
          <w:lang w:eastAsia="en-IN"/>
        </w:rPr>
        <w:t>start time, end time.</w:t>
      </w:r>
    </w:p>
    <w:p w14:paraId="1C261D55" w14:textId="0668394A" w:rsidR="00436B73" w:rsidRDefault="00436B73" w:rsidP="000C4752">
      <w:pPr>
        <w:numPr>
          <w:ilvl w:val="1"/>
          <w:numId w:val="32"/>
        </w:numPr>
        <w:spacing w:before="100" w:beforeAutospacing="1" w:after="100" w:afterAutospacing="1" w:line="240" w:lineRule="auto"/>
        <w:rPr>
          <w:rFonts w:eastAsia="Times New Roman" w:cs="Times New Roman"/>
          <w:sz w:val="24"/>
          <w:szCs w:val="24"/>
          <w:lang w:eastAsia="en-IN"/>
        </w:rPr>
      </w:pPr>
      <w:r w:rsidRPr="00436B73">
        <w:rPr>
          <w:rFonts w:eastAsia="Times New Roman" w:cs="Times New Roman"/>
          <w:b/>
          <w:bCs/>
          <w:sz w:val="24"/>
          <w:szCs w:val="24"/>
          <w:lang w:eastAsia="en-IN"/>
        </w:rPr>
        <w:t>Save:</w:t>
      </w:r>
      <w:r w:rsidRPr="00436B73">
        <w:rPr>
          <w:rFonts w:eastAsia="Times New Roman" w:cs="Times New Roman"/>
          <w:sz w:val="24"/>
          <w:szCs w:val="24"/>
          <w:lang w:eastAsia="en-IN"/>
        </w:rPr>
        <w:t xml:space="preserve"> Confirm and save the new status.</w:t>
      </w:r>
    </w:p>
    <w:p w14:paraId="676A729E" w14:textId="347450EB" w:rsidR="000C4752" w:rsidRDefault="000C4752" w:rsidP="000C4752">
      <w:pPr>
        <w:numPr>
          <w:ilvl w:val="0"/>
          <w:numId w:val="3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 xml:space="preserve">Entry of new record with Production Line, PL status, Reason, Start time and End time </w:t>
      </w:r>
    </w:p>
    <w:p w14:paraId="6D5106AF" w14:textId="0B6F761A" w:rsidR="000C4752" w:rsidRDefault="000C4752" w:rsidP="000C4752">
      <w:pPr>
        <w:numPr>
          <w:ilvl w:val="1"/>
          <w:numId w:val="3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Production Line: CUTM1</w:t>
      </w:r>
    </w:p>
    <w:p w14:paraId="4E126B15" w14:textId="460CCE93" w:rsidR="000C4752" w:rsidRDefault="000C4752" w:rsidP="000C4752">
      <w:pPr>
        <w:numPr>
          <w:ilvl w:val="1"/>
          <w:numId w:val="3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PL Status: Breakdown</w:t>
      </w:r>
    </w:p>
    <w:p w14:paraId="745DA87A" w14:textId="17CA5CAE" w:rsidR="000C4752" w:rsidRDefault="000C4752" w:rsidP="000C4752">
      <w:pPr>
        <w:numPr>
          <w:ilvl w:val="1"/>
          <w:numId w:val="3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Start Time: 20-08-2024 12:17:00</w:t>
      </w:r>
    </w:p>
    <w:p w14:paraId="49522D37" w14:textId="1BD918D2" w:rsidR="000C4752" w:rsidRDefault="000C4752" w:rsidP="000C4752">
      <w:pPr>
        <w:numPr>
          <w:ilvl w:val="1"/>
          <w:numId w:val="3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End Time: 20-08-2024 15:17:00</w:t>
      </w:r>
    </w:p>
    <w:p w14:paraId="4BB07569" w14:textId="38D28593" w:rsidR="000C4752" w:rsidRDefault="000C4752" w:rsidP="000C4752">
      <w:pPr>
        <w:spacing w:before="100" w:beforeAutospacing="1" w:after="100" w:afterAutospacing="1" w:line="240" w:lineRule="auto"/>
        <w:ind w:left="720"/>
        <w:rPr>
          <w:rFonts w:eastAsia="Times New Roman" w:cs="Times New Roman"/>
          <w:sz w:val="24"/>
          <w:szCs w:val="24"/>
          <w:lang w:eastAsia="en-IN"/>
        </w:rPr>
      </w:pPr>
      <w:r w:rsidRPr="000C4752">
        <w:rPr>
          <w:rFonts w:eastAsia="Times New Roman" w:cs="Times New Roman"/>
          <w:noProof/>
          <w:sz w:val="24"/>
          <w:szCs w:val="24"/>
          <w:lang w:eastAsia="en-IN"/>
        </w:rPr>
        <w:drawing>
          <wp:inline distT="0" distB="0" distL="0" distR="0" wp14:anchorId="7CFA6630" wp14:editId="65B780C2">
            <wp:extent cx="6258480" cy="2667000"/>
            <wp:effectExtent l="19050" t="19050" r="2857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64132" cy="2669408"/>
                    </a:xfrm>
                    <a:prstGeom prst="rect">
                      <a:avLst/>
                    </a:prstGeom>
                    <a:ln>
                      <a:solidFill>
                        <a:schemeClr val="tx1"/>
                      </a:solidFill>
                    </a:ln>
                  </pic:spPr>
                </pic:pic>
              </a:graphicData>
            </a:graphic>
          </wp:inline>
        </w:drawing>
      </w:r>
    </w:p>
    <w:p w14:paraId="7F5B32D6" w14:textId="77777777" w:rsidR="000C4752" w:rsidRDefault="000C4752" w:rsidP="000C4752">
      <w:pPr>
        <w:spacing w:before="100" w:beforeAutospacing="1" w:after="100" w:afterAutospacing="1" w:line="240" w:lineRule="auto"/>
        <w:ind w:left="720"/>
        <w:rPr>
          <w:rFonts w:eastAsia="Times New Roman" w:cs="Times New Roman"/>
          <w:sz w:val="24"/>
          <w:szCs w:val="24"/>
          <w:lang w:eastAsia="en-IN"/>
        </w:rPr>
      </w:pPr>
    </w:p>
    <w:p w14:paraId="37625300" w14:textId="6CA52FA1" w:rsidR="000C4752" w:rsidRDefault="000C4752" w:rsidP="000C4752">
      <w:pPr>
        <w:spacing w:before="100" w:beforeAutospacing="1" w:after="100" w:afterAutospacing="1" w:line="240" w:lineRule="auto"/>
        <w:ind w:left="720"/>
        <w:rPr>
          <w:rFonts w:eastAsia="Times New Roman" w:cs="Times New Roman"/>
          <w:sz w:val="24"/>
          <w:szCs w:val="24"/>
          <w:lang w:eastAsia="en-IN"/>
        </w:rPr>
      </w:pPr>
    </w:p>
    <w:p w14:paraId="1821174C" w14:textId="4A06FC3B" w:rsidR="000C4752" w:rsidRDefault="000C4752" w:rsidP="000C4752">
      <w:pPr>
        <w:spacing w:before="100" w:beforeAutospacing="1" w:after="100" w:afterAutospacing="1" w:line="240" w:lineRule="auto"/>
        <w:ind w:left="720"/>
        <w:rPr>
          <w:rFonts w:eastAsia="Times New Roman" w:cs="Times New Roman"/>
          <w:sz w:val="24"/>
          <w:szCs w:val="24"/>
          <w:lang w:eastAsia="en-IN"/>
        </w:rPr>
      </w:pPr>
    </w:p>
    <w:p w14:paraId="09073BED" w14:textId="471903DB" w:rsidR="000C4752" w:rsidRDefault="000C4752" w:rsidP="000C4752">
      <w:pPr>
        <w:spacing w:before="100" w:beforeAutospacing="1" w:after="100" w:afterAutospacing="1" w:line="240" w:lineRule="auto"/>
        <w:ind w:left="720"/>
        <w:rPr>
          <w:rFonts w:eastAsia="Times New Roman" w:cs="Times New Roman"/>
          <w:sz w:val="24"/>
          <w:szCs w:val="24"/>
          <w:lang w:eastAsia="en-IN"/>
        </w:rPr>
      </w:pPr>
    </w:p>
    <w:p w14:paraId="25B5C493" w14:textId="0BF32027" w:rsidR="000C4752" w:rsidRDefault="000C4752" w:rsidP="000C4752">
      <w:pPr>
        <w:spacing w:before="100" w:beforeAutospacing="1" w:after="100" w:afterAutospacing="1" w:line="240" w:lineRule="auto"/>
        <w:ind w:left="720"/>
        <w:rPr>
          <w:rFonts w:eastAsia="Times New Roman" w:cs="Times New Roman"/>
          <w:sz w:val="24"/>
          <w:szCs w:val="24"/>
          <w:lang w:eastAsia="en-IN"/>
        </w:rPr>
      </w:pPr>
    </w:p>
    <w:p w14:paraId="09253264" w14:textId="2DE2CEAF" w:rsidR="000C4752" w:rsidRDefault="000C4752" w:rsidP="000C4752">
      <w:pPr>
        <w:spacing w:before="100" w:beforeAutospacing="1" w:after="100" w:afterAutospacing="1" w:line="240" w:lineRule="auto"/>
        <w:ind w:left="720"/>
        <w:rPr>
          <w:rFonts w:eastAsia="Times New Roman" w:cs="Times New Roman"/>
          <w:sz w:val="24"/>
          <w:szCs w:val="24"/>
          <w:lang w:eastAsia="en-IN"/>
        </w:rPr>
      </w:pPr>
    </w:p>
    <w:p w14:paraId="711FC84B" w14:textId="00B2AE95" w:rsidR="000C4752" w:rsidRDefault="000C4752" w:rsidP="000C4752">
      <w:pPr>
        <w:spacing w:before="100" w:beforeAutospacing="1" w:after="100" w:afterAutospacing="1" w:line="240" w:lineRule="auto"/>
        <w:ind w:left="720"/>
        <w:rPr>
          <w:rFonts w:eastAsia="Times New Roman" w:cs="Times New Roman"/>
          <w:sz w:val="24"/>
          <w:szCs w:val="24"/>
          <w:lang w:eastAsia="en-IN"/>
        </w:rPr>
      </w:pPr>
    </w:p>
    <w:p w14:paraId="61E03D4E" w14:textId="2B3E219B" w:rsidR="000C4752" w:rsidRDefault="000C4752" w:rsidP="000C4752">
      <w:pPr>
        <w:pStyle w:val="ListParagraph"/>
        <w:numPr>
          <w:ilvl w:val="0"/>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The new record got added and got split based on shit hours (S1 – 07:00:00 to 15:00:00, S2 – 15:00:00 to 23:00:00, S3 – 23:00:00 to 07:00:00)</w:t>
      </w:r>
    </w:p>
    <w:p w14:paraId="099BF0A2" w14:textId="04A2E004" w:rsidR="000C4752" w:rsidRDefault="000C4752" w:rsidP="000C4752">
      <w:pPr>
        <w:pStyle w:val="ListParagraph"/>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 xml:space="preserve">Record 1: </w:t>
      </w:r>
    </w:p>
    <w:p w14:paraId="7E643C9F" w14:textId="77777777" w:rsidR="000C4752" w:rsidRDefault="000C4752" w:rsidP="000C4752">
      <w:pPr>
        <w:numPr>
          <w:ilvl w:val="2"/>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Production Line: CUTM1</w:t>
      </w:r>
    </w:p>
    <w:p w14:paraId="6676A4E8" w14:textId="77777777" w:rsidR="000C4752" w:rsidRDefault="000C4752" w:rsidP="000C4752">
      <w:pPr>
        <w:numPr>
          <w:ilvl w:val="2"/>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PL Status: Breakdown</w:t>
      </w:r>
    </w:p>
    <w:p w14:paraId="70A14FF0" w14:textId="77777777" w:rsidR="000C4752" w:rsidRDefault="000C4752" w:rsidP="000C4752">
      <w:pPr>
        <w:numPr>
          <w:ilvl w:val="2"/>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Start Time: 20-08-2024 12:17:00</w:t>
      </w:r>
    </w:p>
    <w:p w14:paraId="7784AD75" w14:textId="27E8FF72" w:rsidR="000C4752" w:rsidRDefault="000C4752" w:rsidP="000C4752">
      <w:pPr>
        <w:numPr>
          <w:ilvl w:val="2"/>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End Time: 20-08-2024 15:00:00</w:t>
      </w:r>
    </w:p>
    <w:p w14:paraId="309C8225" w14:textId="78C57D7D" w:rsid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Record 2:</w:t>
      </w:r>
    </w:p>
    <w:p w14:paraId="54E0F08E" w14:textId="77777777" w:rsidR="000C4752" w:rsidRDefault="000C4752" w:rsidP="000C4752">
      <w:pPr>
        <w:numPr>
          <w:ilvl w:val="2"/>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Production Line: CUTM1</w:t>
      </w:r>
    </w:p>
    <w:p w14:paraId="54795578" w14:textId="77777777" w:rsidR="000C4752" w:rsidRDefault="000C4752" w:rsidP="000C4752">
      <w:pPr>
        <w:numPr>
          <w:ilvl w:val="2"/>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PL Status: Breakdown</w:t>
      </w:r>
    </w:p>
    <w:p w14:paraId="4DD0CD49" w14:textId="22FFD1DD" w:rsidR="000C4752" w:rsidRDefault="000C4752" w:rsidP="000C4752">
      <w:pPr>
        <w:numPr>
          <w:ilvl w:val="2"/>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Start Time: 20-08-2024 15:00:00</w:t>
      </w:r>
    </w:p>
    <w:p w14:paraId="77789A58" w14:textId="655198BD" w:rsidR="000C4752" w:rsidRPr="000C4752" w:rsidRDefault="000C4752" w:rsidP="000C4752">
      <w:pPr>
        <w:numPr>
          <w:ilvl w:val="2"/>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End Time: 20-08-2024 15:17:00</w:t>
      </w:r>
    </w:p>
    <w:p w14:paraId="03F5714E" w14:textId="1BA22B42" w:rsidR="000C4752" w:rsidRDefault="000C4752" w:rsidP="000C4752">
      <w:pPr>
        <w:spacing w:before="100" w:beforeAutospacing="1" w:after="100" w:afterAutospacing="1" w:line="240" w:lineRule="auto"/>
        <w:ind w:left="720"/>
        <w:rPr>
          <w:rFonts w:eastAsia="Times New Roman" w:cs="Times New Roman"/>
          <w:sz w:val="24"/>
          <w:szCs w:val="24"/>
          <w:lang w:eastAsia="en-IN"/>
        </w:rPr>
      </w:pPr>
      <w:r w:rsidRPr="000C4752">
        <w:rPr>
          <w:rFonts w:eastAsia="Times New Roman" w:cs="Times New Roman"/>
          <w:noProof/>
          <w:sz w:val="24"/>
          <w:szCs w:val="24"/>
          <w:lang w:eastAsia="en-IN"/>
        </w:rPr>
        <w:drawing>
          <wp:inline distT="0" distB="0" distL="0" distR="0" wp14:anchorId="3F6B5807" wp14:editId="625C00BE">
            <wp:extent cx="6267450" cy="2552252"/>
            <wp:effectExtent l="19050" t="19050" r="1905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1832" cy="2562181"/>
                    </a:xfrm>
                    <a:prstGeom prst="rect">
                      <a:avLst/>
                    </a:prstGeom>
                    <a:ln>
                      <a:solidFill>
                        <a:schemeClr val="tx1"/>
                      </a:solidFill>
                    </a:ln>
                  </pic:spPr>
                </pic:pic>
              </a:graphicData>
            </a:graphic>
          </wp:inline>
        </w:drawing>
      </w:r>
    </w:p>
    <w:p w14:paraId="0AD85D3A" w14:textId="6971DBEF" w:rsidR="000C4752" w:rsidRDefault="000C4752" w:rsidP="000C4752">
      <w:pPr>
        <w:spacing w:before="100" w:beforeAutospacing="1" w:after="100" w:afterAutospacing="1" w:line="240" w:lineRule="auto"/>
        <w:ind w:left="720"/>
        <w:rPr>
          <w:rFonts w:eastAsia="Times New Roman" w:cs="Times New Roman"/>
          <w:sz w:val="24"/>
          <w:szCs w:val="24"/>
          <w:lang w:eastAsia="en-IN"/>
        </w:rPr>
      </w:pPr>
    </w:p>
    <w:p w14:paraId="500F6053" w14:textId="77777777" w:rsidR="000C4752" w:rsidRPr="00436B73" w:rsidRDefault="000C4752" w:rsidP="000C4752">
      <w:pPr>
        <w:spacing w:before="100" w:beforeAutospacing="1" w:after="100" w:afterAutospacing="1" w:line="240" w:lineRule="auto"/>
        <w:ind w:left="720"/>
        <w:rPr>
          <w:rFonts w:eastAsia="Times New Roman" w:cs="Times New Roman"/>
          <w:sz w:val="24"/>
          <w:szCs w:val="24"/>
          <w:lang w:eastAsia="en-IN"/>
        </w:rPr>
      </w:pPr>
    </w:p>
    <w:p w14:paraId="7D4016DF" w14:textId="7A833BBC" w:rsidR="00436B73" w:rsidRPr="000C4752" w:rsidRDefault="00436B73" w:rsidP="000C4752">
      <w:pPr>
        <w:numPr>
          <w:ilvl w:val="0"/>
          <w:numId w:val="32"/>
        </w:numPr>
        <w:spacing w:before="100" w:beforeAutospacing="1" w:after="100" w:afterAutospacing="1" w:line="240" w:lineRule="auto"/>
        <w:rPr>
          <w:rFonts w:eastAsia="Times New Roman" w:cs="Times New Roman"/>
          <w:sz w:val="24"/>
          <w:szCs w:val="24"/>
          <w:lang w:eastAsia="en-IN"/>
        </w:rPr>
      </w:pPr>
      <w:r w:rsidRPr="000C4752">
        <w:rPr>
          <w:rFonts w:eastAsia="Times New Roman" w:cs="Times New Roman"/>
          <w:b/>
          <w:bCs/>
          <w:sz w:val="24"/>
          <w:szCs w:val="24"/>
          <w:lang w:eastAsia="en-IN"/>
        </w:rPr>
        <w:t>Editing (only for the future statuses):</w:t>
      </w:r>
    </w:p>
    <w:p w14:paraId="1EBA76C7" w14:textId="77777777" w:rsidR="00436B73" w:rsidRPr="00436B73" w:rsidRDefault="00436B73" w:rsidP="000C4752">
      <w:pPr>
        <w:numPr>
          <w:ilvl w:val="1"/>
          <w:numId w:val="32"/>
        </w:numPr>
        <w:spacing w:before="100" w:beforeAutospacing="1" w:after="100" w:afterAutospacing="1" w:line="240" w:lineRule="auto"/>
        <w:rPr>
          <w:rFonts w:eastAsia="Times New Roman" w:cs="Times New Roman"/>
          <w:sz w:val="24"/>
          <w:szCs w:val="24"/>
          <w:lang w:eastAsia="en-IN"/>
        </w:rPr>
      </w:pPr>
      <w:r w:rsidRPr="00436B73">
        <w:rPr>
          <w:rFonts w:eastAsia="Times New Roman" w:cs="Times New Roman"/>
          <w:b/>
          <w:bCs/>
          <w:sz w:val="24"/>
          <w:szCs w:val="24"/>
          <w:lang w:eastAsia="en-IN"/>
        </w:rPr>
        <w:t>Action:</w:t>
      </w:r>
      <w:r w:rsidRPr="00436B73">
        <w:rPr>
          <w:rFonts w:eastAsia="Times New Roman" w:cs="Times New Roman"/>
          <w:sz w:val="24"/>
          <w:szCs w:val="24"/>
          <w:lang w:eastAsia="en-IN"/>
        </w:rPr>
        <w:t xml:space="preserve"> Select an existing status from the list.</w:t>
      </w:r>
    </w:p>
    <w:p w14:paraId="726B7D3E" w14:textId="77777777" w:rsidR="00436B73" w:rsidRPr="00436B73" w:rsidRDefault="00436B73" w:rsidP="000C4752">
      <w:pPr>
        <w:numPr>
          <w:ilvl w:val="1"/>
          <w:numId w:val="32"/>
        </w:numPr>
        <w:spacing w:before="100" w:beforeAutospacing="1" w:after="100" w:afterAutospacing="1" w:line="240" w:lineRule="auto"/>
        <w:rPr>
          <w:rFonts w:eastAsia="Times New Roman" w:cs="Times New Roman"/>
          <w:sz w:val="24"/>
          <w:szCs w:val="24"/>
          <w:lang w:eastAsia="en-IN"/>
        </w:rPr>
      </w:pPr>
      <w:r w:rsidRPr="00436B73">
        <w:rPr>
          <w:rFonts w:eastAsia="Times New Roman" w:cs="Times New Roman"/>
          <w:b/>
          <w:bCs/>
          <w:sz w:val="24"/>
          <w:szCs w:val="24"/>
          <w:lang w:eastAsia="en-IN"/>
        </w:rPr>
        <w:t>Fields Editable:</w:t>
      </w:r>
      <w:r w:rsidRPr="00436B73">
        <w:rPr>
          <w:rFonts w:eastAsia="Times New Roman" w:cs="Times New Roman"/>
          <w:sz w:val="24"/>
          <w:szCs w:val="24"/>
          <w:lang w:eastAsia="en-IN"/>
        </w:rPr>
        <w:t xml:space="preserve"> Update status type, start time, end time, and notes.</w:t>
      </w:r>
    </w:p>
    <w:p w14:paraId="22EA6982" w14:textId="017E82CE" w:rsidR="004D613B" w:rsidRDefault="00436B73" w:rsidP="000C4752">
      <w:pPr>
        <w:numPr>
          <w:ilvl w:val="1"/>
          <w:numId w:val="32"/>
        </w:numPr>
        <w:spacing w:before="100" w:beforeAutospacing="1" w:after="100" w:afterAutospacing="1" w:line="240" w:lineRule="auto"/>
        <w:rPr>
          <w:rFonts w:eastAsia="Times New Roman" w:cs="Times New Roman"/>
          <w:sz w:val="24"/>
          <w:szCs w:val="24"/>
          <w:lang w:eastAsia="en-IN"/>
        </w:rPr>
      </w:pPr>
      <w:r w:rsidRPr="00436B73">
        <w:rPr>
          <w:rFonts w:eastAsia="Times New Roman" w:cs="Times New Roman"/>
          <w:b/>
          <w:bCs/>
          <w:sz w:val="24"/>
          <w:szCs w:val="24"/>
          <w:lang w:eastAsia="en-IN"/>
        </w:rPr>
        <w:t>Save:</w:t>
      </w:r>
      <w:r w:rsidRPr="00436B73">
        <w:rPr>
          <w:rFonts w:eastAsia="Times New Roman" w:cs="Times New Roman"/>
          <w:sz w:val="24"/>
          <w:szCs w:val="24"/>
          <w:lang w:eastAsia="en-IN"/>
        </w:rPr>
        <w:t xml:space="preserve"> Confirm and save the changes.</w:t>
      </w:r>
    </w:p>
    <w:p w14:paraId="6B12234E" w14:textId="77777777" w:rsidR="000C4752" w:rsidRDefault="000C4752" w:rsidP="000C4752">
      <w:pPr>
        <w:pStyle w:val="ListParagraph"/>
        <w:numPr>
          <w:ilvl w:val="0"/>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 xml:space="preserve">Editing the existing record </w:t>
      </w:r>
    </w:p>
    <w:p w14:paraId="26E73FCC" w14:textId="77777777" w:rsid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Production Line: CUTM1</w:t>
      </w:r>
    </w:p>
    <w:p w14:paraId="108749C8" w14:textId="77777777" w:rsid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PL Status: Breakdown</w:t>
      </w:r>
    </w:p>
    <w:p w14:paraId="31263AE0" w14:textId="77777777" w:rsid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Start Time: 20-08-2024 12:17:00</w:t>
      </w:r>
    </w:p>
    <w:p w14:paraId="76D5385A" w14:textId="7C926D78" w:rsidR="000C4752" w:rsidRP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End Time: 20-08-2024 15:00:00</w:t>
      </w:r>
      <w:r w:rsidRPr="000C4752">
        <w:rPr>
          <w:rFonts w:eastAsia="Times New Roman" w:cs="Times New Roman"/>
          <w:sz w:val="24"/>
          <w:szCs w:val="24"/>
          <w:lang w:eastAsia="en-IN"/>
        </w:rPr>
        <w:br/>
      </w:r>
    </w:p>
    <w:p w14:paraId="14115BE3" w14:textId="100EAB9C" w:rsidR="000C4752" w:rsidRDefault="000C4752" w:rsidP="000C4752">
      <w:pPr>
        <w:spacing w:before="100" w:beforeAutospacing="1" w:after="100" w:afterAutospacing="1" w:line="240" w:lineRule="auto"/>
        <w:ind w:left="360"/>
        <w:rPr>
          <w:rFonts w:eastAsia="Times New Roman" w:cs="Times New Roman"/>
          <w:sz w:val="24"/>
          <w:szCs w:val="24"/>
          <w:lang w:eastAsia="en-IN"/>
        </w:rPr>
      </w:pPr>
      <w:r w:rsidRPr="000C4752">
        <w:rPr>
          <w:rFonts w:eastAsia="Times New Roman" w:cs="Times New Roman"/>
          <w:noProof/>
          <w:sz w:val="24"/>
          <w:szCs w:val="24"/>
          <w:lang w:eastAsia="en-IN"/>
        </w:rPr>
        <w:lastRenderedPageBreak/>
        <w:drawing>
          <wp:inline distT="0" distB="0" distL="0" distR="0" wp14:anchorId="632B7969" wp14:editId="49FF5EF9">
            <wp:extent cx="6463163" cy="2694940"/>
            <wp:effectExtent l="19050" t="19050" r="1397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5726" cy="2696009"/>
                    </a:xfrm>
                    <a:prstGeom prst="rect">
                      <a:avLst/>
                    </a:prstGeom>
                    <a:ln>
                      <a:solidFill>
                        <a:schemeClr val="tx1"/>
                      </a:solidFill>
                    </a:ln>
                  </pic:spPr>
                </pic:pic>
              </a:graphicData>
            </a:graphic>
          </wp:inline>
        </w:drawing>
      </w:r>
    </w:p>
    <w:p w14:paraId="1DDA33D3" w14:textId="1A231FE2" w:rsidR="000C4752" w:rsidRDefault="000C4752" w:rsidP="000C4752">
      <w:pPr>
        <w:pStyle w:val="ListParagraph"/>
        <w:numPr>
          <w:ilvl w:val="0"/>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Editing the start time of the record</w:t>
      </w:r>
    </w:p>
    <w:p w14:paraId="6E7825AD" w14:textId="77777777" w:rsid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Production Line: CUTM1</w:t>
      </w:r>
    </w:p>
    <w:p w14:paraId="124A49D3" w14:textId="77777777" w:rsid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PL Status: Breakdown</w:t>
      </w:r>
    </w:p>
    <w:p w14:paraId="46FECD63" w14:textId="7D4D5DEA" w:rsidR="000C4752" w:rsidRPr="000C4752" w:rsidRDefault="000C4752" w:rsidP="000C4752">
      <w:pPr>
        <w:numPr>
          <w:ilvl w:val="1"/>
          <w:numId w:val="70"/>
        </w:numPr>
        <w:spacing w:before="100" w:beforeAutospacing="1" w:after="100" w:afterAutospacing="1" w:line="240" w:lineRule="auto"/>
        <w:rPr>
          <w:rFonts w:eastAsia="Times New Roman" w:cs="Times New Roman"/>
          <w:b/>
          <w:sz w:val="24"/>
          <w:szCs w:val="24"/>
          <w:lang w:eastAsia="en-IN"/>
        </w:rPr>
      </w:pPr>
      <w:r w:rsidRPr="000C4752">
        <w:rPr>
          <w:rFonts w:eastAsia="Times New Roman" w:cs="Times New Roman"/>
          <w:b/>
          <w:sz w:val="24"/>
          <w:szCs w:val="24"/>
          <w:lang w:eastAsia="en-IN"/>
        </w:rPr>
        <w:t>Start Time: 20-08-2024 12:00:00</w:t>
      </w:r>
      <w:r>
        <w:rPr>
          <w:rFonts w:eastAsia="Times New Roman" w:cs="Times New Roman"/>
          <w:b/>
          <w:sz w:val="24"/>
          <w:szCs w:val="24"/>
          <w:lang w:eastAsia="en-IN"/>
        </w:rPr>
        <w:t xml:space="preserve"> (from 12:17:00</w:t>
      </w:r>
      <w:r w:rsidRPr="000C4752">
        <w:rPr>
          <w:rFonts w:eastAsia="Times New Roman" w:cs="Times New Roman"/>
          <w:b/>
          <w:sz w:val="24"/>
          <w:szCs w:val="24"/>
          <w:lang w:eastAsia="en-IN"/>
        </w:rPr>
        <w:t>)</w:t>
      </w:r>
    </w:p>
    <w:p w14:paraId="508ADE2B" w14:textId="03A0E865" w:rsidR="000C4752" w:rsidRP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End Time: 20-08-2024 15:17:00</w:t>
      </w:r>
    </w:p>
    <w:p w14:paraId="3CA457D6" w14:textId="2C93ADF4" w:rsidR="000C4752" w:rsidRDefault="000C4752" w:rsidP="000C4752">
      <w:pPr>
        <w:spacing w:before="100" w:beforeAutospacing="1" w:after="100" w:afterAutospacing="1" w:line="240" w:lineRule="auto"/>
        <w:ind w:left="360"/>
        <w:rPr>
          <w:rFonts w:eastAsia="Times New Roman" w:cs="Times New Roman"/>
          <w:sz w:val="24"/>
          <w:szCs w:val="24"/>
          <w:lang w:eastAsia="en-IN"/>
        </w:rPr>
      </w:pPr>
      <w:r w:rsidRPr="000C4752">
        <w:rPr>
          <w:rFonts w:eastAsia="Times New Roman" w:cs="Times New Roman"/>
          <w:noProof/>
          <w:sz w:val="24"/>
          <w:szCs w:val="24"/>
          <w:lang w:eastAsia="en-IN"/>
        </w:rPr>
        <w:drawing>
          <wp:inline distT="0" distB="0" distL="0" distR="0" wp14:anchorId="195B92FF" wp14:editId="11D9D851">
            <wp:extent cx="6496050" cy="2732860"/>
            <wp:effectExtent l="19050" t="19050" r="1905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06839" cy="2737399"/>
                    </a:xfrm>
                    <a:prstGeom prst="rect">
                      <a:avLst/>
                    </a:prstGeom>
                    <a:ln>
                      <a:solidFill>
                        <a:schemeClr val="tx1"/>
                      </a:solidFill>
                    </a:ln>
                  </pic:spPr>
                </pic:pic>
              </a:graphicData>
            </a:graphic>
          </wp:inline>
        </w:drawing>
      </w:r>
    </w:p>
    <w:p w14:paraId="2FB995FB" w14:textId="77777777" w:rsidR="000C4752" w:rsidRDefault="000C4752" w:rsidP="000C4752">
      <w:pPr>
        <w:spacing w:before="100" w:beforeAutospacing="1" w:after="100" w:afterAutospacing="1" w:line="240" w:lineRule="auto"/>
        <w:ind w:left="360"/>
        <w:rPr>
          <w:rFonts w:eastAsia="Times New Roman" w:cs="Times New Roman"/>
          <w:sz w:val="24"/>
          <w:szCs w:val="24"/>
          <w:lang w:eastAsia="en-IN"/>
        </w:rPr>
      </w:pPr>
    </w:p>
    <w:p w14:paraId="4A7858DB" w14:textId="77777777" w:rsidR="000C4752" w:rsidRDefault="000C4752" w:rsidP="000C4752">
      <w:pPr>
        <w:spacing w:before="100" w:beforeAutospacing="1" w:after="100" w:afterAutospacing="1" w:line="240" w:lineRule="auto"/>
        <w:ind w:left="360"/>
        <w:rPr>
          <w:rFonts w:eastAsia="Times New Roman" w:cs="Times New Roman"/>
          <w:sz w:val="24"/>
          <w:szCs w:val="24"/>
          <w:lang w:eastAsia="en-IN"/>
        </w:rPr>
      </w:pPr>
    </w:p>
    <w:p w14:paraId="442F6C43" w14:textId="466948A9" w:rsidR="000C4752" w:rsidRDefault="000C4752" w:rsidP="000C4752">
      <w:pPr>
        <w:pStyle w:val="ListParagraph"/>
        <w:numPr>
          <w:ilvl w:val="0"/>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Edit record saved</w:t>
      </w:r>
    </w:p>
    <w:p w14:paraId="67500AAF" w14:textId="77777777" w:rsid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Production Line: CUTM1</w:t>
      </w:r>
    </w:p>
    <w:p w14:paraId="04B6B6FE" w14:textId="77777777" w:rsid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PL Status: Breakdown</w:t>
      </w:r>
    </w:p>
    <w:p w14:paraId="7096D276" w14:textId="37432D45" w:rsid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Start Time: 20-08-2024 12:00:00</w:t>
      </w:r>
    </w:p>
    <w:p w14:paraId="501546FF" w14:textId="3D7DED73" w:rsidR="000C4752" w:rsidRPr="000C4752" w:rsidRDefault="000C4752" w:rsidP="000C4752">
      <w:pPr>
        <w:numPr>
          <w:ilvl w:val="1"/>
          <w:numId w:val="70"/>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End Time: 20-08-2024 15:17:00</w:t>
      </w:r>
    </w:p>
    <w:p w14:paraId="4E7013F8" w14:textId="77777777" w:rsidR="000C4752" w:rsidRDefault="000C4752" w:rsidP="000C4752">
      <w:pPr>
        <w:spacing w:before="100" w:beforeAutospacing="1" w:after="100" w:afterAutospacing="1" w:line="240" w:lineRule="auto"/>
        <w:ind w:left="360"/>
        <w:rPr>
          <w:rFonts w:eastAsia="Times New Roman" w:cs="Times New Roman"/>
          <w:sz w:val="24"/>
          <w:szCs w:val="24"/>
          <w:lang w:eastAsia="en-IN"/>
        </w:rPr>
      </w:pPr>
    </w:p>
    <w:p w14:paraId="388535B2" w14:textId="4CA0C345" w:rsidR="000C4752" w:rsidRDefault="000C4752" w:rsidP="000C4752">
      <w:pPr>
        <w:spacing w:before="100" w:beforeAutospacing="1" w:after="100" w:afterAutospacing="1" w:line="240" w:lineRule="auto"/>
        <w:ind w:left="360"/>
        <w:rPr>
          <w:rFonts w:eastAsia="Times New Roman" w:cs="Times New Roman"/>
          <w:sz w:val="24"/>
          <w:szCs w:val="24"/>
          <w:lang w:eastAsia="en-IN"/>
        </w:rPr>
      </w:pPr>
      <w:r w:rsidRPr="000C4752">
        <w:rPr>
          <w:rFonts w:eastAsia="Times New Roman" w:cs="Times New Roman"/>
          <w:noProof/>
          <w:sz w:val="24"/>
          <w:szCs w:val="24"/>
          <w:lang w:eastAsia="en-IN"/>
        </w:rPr>
        <w:drawing>
          <wp:inline distT="0" distB="0" distL="0" distR="0" wp14:anchorId="220237CA" wp14:editId="7671D570">
            <wp:extent cx="6492857" cy="2424430"/>
            <wp:effectExtent l="19050" t="19050" r="22860"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01874" cy="2427797"/>
                    </a:xfrm>
                    <a:prstGeom prst="rect">
                      <a:avLst/>
                    </a:prstGeom>
                    <a:ln>
                      <a:solidFill>
                        <a:schemeClr val="tx1"/>
                      </a:solidFill>
                    </a:ln>
                  </pic:spPr>
                </pic:pic>
              </a:graphicData>
            </a:graphic>
          </wp:inline>
        </w:drawing>
      </w:r>
    </w:p>
    <w:p w14:paraId="060D4F01" w14:textId="7384D9D5" w:rsidR="004D613B" w:rsidRDefault="004D613B" w:rsidP="000C4752">
      <w:pPr>
        <w:numPr>
          <w:ilvl w:val="0"/>
          <w:numId w:val="32"/>
        </w:numPr>
        <w:spacing w:before="100" w:beforeAutospacing="1" w:after="100" w:afterAutospacing="1" w:line="240" w:lineRule="auto"/>
        <w:rPr>
          <w:rFonts w:eastAsia="Times New Roman" w:cs="Times New Roman"/>
          <w:b/>
          <w:sz w:val="24"/>
          <w:szCs w:val="24"/>
          <w:lang w:eastAsia="en-IN"/>
        </w:rPr>
      </w:pPr>
      <w:r w:rsidRPr="004D613B">
        <w:rPr>
          <w:rFonts w:eastAsia="Times New Roman" w:cs="Times New Roman"/>
          <w:b/>
          <w:sz w:val="24"/>
          <w:szCs w:val="24"/>
          <w:lang w:eastAsia="en-IN"/>
        </w:rPr>
        <w:t>Delete (only for future statuses):</w:t>
      </w:r>
    </w:p>
    <w:p w14:paraId="4AA5A9CD" w14:textId="2F732BB5" w:rsidR="004D613B" w:rsidRPr="000C4752" w:rsidRDefault="004D613B" w:rsidP="000C4752">
      <w:pPr>
        <w:numPr>
          <w:ilvl w:val="1"/>
          <w:numId w:val="32"/>
        </w:numPr>
        <w:spacing w:before="100" w:beforeAutospacing="1" w:after="100" w:afterAutospacing="1" w:line="240" w:lineRule="auto"/>
        <w:rPr>
          <w:rFonts w:eastAsia="Times New Roman" w:cs="Times New Roman"/>
          <w:b/>
          <w:sz w:val="24"/>
          <w:szCs w:val="24"/>
          <w:lang w:eastAsia="en-IN"/>
        </w:rPr>
      </w:pPr>
      <w:r>
        <w:rPr>
          <w:rFonts w:eastAsia="Times New Roman" w:cs="Times New Roman"/>
          <w:b/>
          <w:sz w:val="24"/>
          <w:szCs w:val="24"/>
          <w:lang w:eastAsia="en-IN"/>
        </w:rPr>
        <w:t xml:space="preserve">Action: </w:t>
      </w:r>
      <w:r>
        <w:rPr>
          <w:rFonts w:eastAsia="Times New Roman" w:cs="Times New Roman"/>
          <w:sz w:val="24"/>
          <w:szCs w:val="24"/>
          <w:lang w:eastAsia="en-IN"/>
        </w:rPr>
        <w:t xml:space="preserve">Select the status to be deleted. Confirm it from the dialogue box </w:t>
      </w:r>
      <w:proofErr w:type="gramStart"/>
      <w:r>
        <w:rPr>
          <w:rFonts w:eastAsia="Times New Roman" w:cs="Times New Roman"/>
          <w:sz w:val="24"/>
          <w:szCs w:val="24"/>
          <w:lang w:eastAsia="en-IN"/>
        </w:rPr>
        <w:t>and also</w:t>
      </w:r>
      <w:proofErr w:type="gramEnd"/>
      <w:r>
        <w:rPr>
          <w:rFonts w:eastAsia="Times New Roman" w:cs="Times New Roman"/>
          <w:sz w:val="24"/>
          <w:szCs w:val="24"/>
          <w:lang w:eastAsia="en-IN"/>
        </w:rPr>
        <w:t xml:space="preserve"> the data won’t be considered for upcoming scheduling.</w:t>
      </w:r>
    </w:p>
    <w:p w14:paraId="706099B7" w14:textId="0C8FC36E" w:rsidR="000C4752" w:rsidRDefault="000C4752" w:rsidP="000C4752">
      <w:pPr>
        <w:pStyle w:val="ListParagraph"/>
        <w:numPr>
          <w:ilvl w:val="1"/>
          <w:numId w:val="32"/>
        </w:numPr>
        <w:spacing w:before="100" w:beforeAutospacing="1" w:after="100" w:afterAutospacing="1" w:line="240" w:lineRule="auto"/>
        <w:rPr>
          <w:rFonts w:eastAsia="Times New Roman" w:cs="Times New Roman"/>
          <w:b/>
          <w:sz w:val="24"/>
          <w:szCs w:val="24"/>
          <w:lang w:eastAsia="en-IN"/>
        </w:rPr>
      </w:pPr>
      <w:r>
        <w:rPr>
          <w:rFonts w:eastAsia="Times New Roman" w:cs="Times New Roman"/>
          <w:b/>
          <w:sz w:val="24"/>
          <w:szCs w:val="24"/>
          <w:lang w:eastAsia="en-IN"/>
        </w:rPr>
        <w:t>Selecting the record for deletion</w:t>
      </w:r>
    </w:p>
    <w:p w14:paraId="20CC3F6D" w14:textId="77777777" w:rsidR="000C4752" w:rsidRDefault="000C4752" w:rsidP="000C4752">
      <w:pPr>
        <w:numPr>
          <w:ilvl w:val="2"/>
          <w:numId w:val="3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Production Line: CUTM1</w:t>
      </w:r>
    </w:p>
    <w:p w14:paraId="56AA0553" w14:textId="77777777" w:rsidR="000C4752" w:rsidRDefault="000C4752" w:rsidP="000C4752">
      <w:pPr>
        <w:numPr>
          <w:ilvl w:val="2"/>
          <w:numId w:val="3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PL Status: Breakdown</w:t>
      </w:r>
    </w:p>
    <w:p w14:paraId="539B1AFE" w14:textId="35C3375E" w:rsidR="000C4752" w:rsidRDefault="000C4752" w:rsidP="000C4752">
      <w:pPr>
        <w:numPr>
          <w:ilvl w:val="2"/>
          <w:numId w:val="3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Start Time: 20-08-2024 15:00:00</w:t>
      </w:r>
    </w:p>
    <w:p w14:paraId="024903F8" w14:textId="59DD42A3" w:rsidR="000C4752" w:rsidRPr="000C4752" w:rsidRDefault="000C4752" w:rsidP="000C4752">
      <w:pPr>
        <w:numPr>
          <w:ilvl w:val="2"/>
          <w:numId w:val="3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End Time: 20-08-2024 15:17:00</w:t>
      </w:r>
    </w:p>
    <w:p w14:paraId="6D042113" w14:textId="7D285A07" w:rsidR="000C4752" w:rsidRDefault="000C4752" w:rsidP="000C4752">
      <w:pPr>
        <w:spacing w:before="100" w:beforeAutospacing="1" w:after="100" w:afterAutospacing="1" w:line="240" w:lineRule="auto"/>
        <w:rPr>
          <w:rFonts w:eastAsia="Times New Roman" w:cs="Times New Roman"/>
          <w:b/>
          <w:sz w:val="24"/>
          <w:szCs w:val="24"/>
          <w:lang w:eastAsia="en-IN"/>
        </w:rPr>
      </w:pPr>
      <w:r w:rsidRPr="000C4752">
        <w:rPr>
          <w:rFonts w:eastAsia="Times New Roman" w:cs="Times New Roman"/>
          <w:b/>
          <w:noProof/>
          <w:sz w:val="24"/>
          <w:szCs w:val="24"/>
          <w:lang w:eastAsia="en-IN"/>
        </w:rPr>
        <w:drawing>
          <wp:inline distT="0" distB="0" distL="0" distR="0" wp14:anchorId="19DA5BFF" wp14:editId="49EA10C8">
            <wp:extent cx="6645910" cy="2643505"/>
            <wp:effectExtent l="19050" t="19050" r="21590"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643505"/>
                    </a:xfrm>
                    <a:prstGeom prst="rect">
                      <a:avLst/>
                    </a:prstGeom>
                    <a:ln>
                      <a:solidFill>
                        <a:schemeClr val="tx1"/>
                      </a:solidFill>
                    </a:ln>
                  </pic:spPr>
                </pic:pic>
              </a:graphicData>
            </a:graphic>
          </wp:inline>
        </w:drawing>
      </w:r>
    </w:p>
    <w:p w14:paraId="1012C9C3" w14:textId="26F84749" w:rsidR="000C4752" w:rsidRDefault="000C4752" w:rsidP="000C4752">
      <w:pPr>
        <w:spacing w:before="100" w:beforeAutospacing="1" w:after="100" w:afterAutospacing="1" w:line="240" w:lineRule="auto"/>
        <w:rPr>
          <w:rFonts w:eastAsia="Times New Roman" w:cs="Times New Roman"/>
          <w:b/>
          <w:sz w:val="24"/>
          <w:szCs w:val="24"/>
          <w:lang w:eastAsia="en-IN"/>
        </w:rPr>
      </w:pPr>
    </w:p>
    <w:p w14:paraId="1DD3701F" w14:textId="190646A7" w:rsidR="000C4752" w:rsidRPr="000C4752" w:rsidRDefault="000C4752" w:rsidP="000C4752">
      <w:pPr>
        <w:pStyle w:val="ListParagraph"/>
        <w:numPr>
          <w:ilvl w:val="0"/>
          <w:numId w:val="71"/>
        </w:numPr>
        <w:spacing w:before="100" w:beforeAutospacing="1" w:after="100" w:afterAutospacing="1" w:line="240" w:lineRule="auto"/>
        <w:rPr>
          <w:rFonts w:eastAsia="Times New Roman" w:cs="Times New Roman"/>
          <w:b/>
          <w:sz w:val="24"/>
          <w:szCs w:val="24"/>
          <w:lang w:eastAsia="en-IN"/>
        </w:rPr>
      </w:pPr>
      <w:r>
        <w:rPr>
          <w:rFonts w:eastAsia="Times New Roman" w:cs="Times New Roman"/>
          <w:b/>
          <w:sz w:val="24"/>
          <w:szCs w:val="24"/>
          <w:lang w:eastAsia="en-IN"/>
        </w:rPr>
        <w:t>Confirmation before deleting the record.</w:t>
      </w:r>
    </w:p>
    <w:p w14:paraId="44EAE91A" w14:textId="34F0D4BD" w:rsidR="000C4752" w:rsidRDefault="000C4752" w:rsidP="000C4752">
      <w:pPr>
        <w:spacing w:before="100" w:beforeAutospacing="1" w:after="100" w:afterAutospacing="1" w:line="240" w:lineRule="auto"/>
        <w:rPr>
          <w:rFonts w:eastAsia="Times New Roman" w:cs="Times New Roman"/>
          <w:b/>
          <w:sz w:val="24"/>
          <w:szCs w:val="24"/>
          <w:lang w:eastAsia="en-IN"/>
        </w:rPr>
      </w:pPr>
      <w:r w:rsidRPr="000C4752">
        <w:rPr>
          <w:rFonts w:eastAsia="Times New Roman" w:cs="Times New Roman"/>
          <w:b/>
          <w:noProof/>
          <w:sz w:val="24"/>
          <w:szCs w:val="24"/>
          <w:lang w:eastAsia="en-IN"/>
        </w:rPr>
        <w:lastRenderedPageBreak/>
        <w:drawing>
          <wp:inline distT="0" distB="0" distL="0" distR="0" wp14:anchorId="082DD038" wp14:editId="25A4EDC9">
            <wp:extent cx="6645910" cy="2491740"/>
            <wp:effectExtent l="19050" t="19050" r="2159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491740"/>
                    </a:xfrm>
                    <a:prstGeom prst="rect">
                      <a:avLst/>
                    </a:prstGeom>
                    <a:ln>
                      <a:solidFill>
                        <a:schemeClr val="tx1"/>
                      </a:solidFill>
                    </a:ln>
                  </pic:spPr>
                </pic:pic>
              </a:graphicData>
            </a:graphic>
          </wp:inline>
        </w:drawing>
      </w:r>
    </w:p>
    <w:p w14:paraId="161E3440" w14:textId="15948DAD" w:rsidR="000C4752" w:rsidRDefault="000C4752" w:rsidP="000C4752">
      <w:pPr>
        <w:pStyle w:val="ListParagraph"/>
        <w:numPr>
          <w:ilvl w:val="0"/>
          <w:numId w:val="71"/>
        </w:numPr>
        <w:spacing w:before="100" w:beforeAutospacing="1" w:after="100" w:afterAutospacing="1" w:line="240" w:lineRule="auto"/>
        <w:rPr>
          <w:rFonts w:eastAsia="Times New Roman" w:cs="Times New Roman"/>
          <w:b/>
          <w:sz w:val="24"/>
          <w:szCs w:val="24"/>
          <w:lang w:eastAsia="en-IN"/>
        </w:rPr>
      </w:pPr>
      <w:r>
        <w:rPr>
          <w:rFonts w:eastAsia="Times New Roman" w:cs="Times New Roman"/>
          <w:b/>
          <w:sz w:val="24"/>
          <w:szCs w:val="24"/>
          <w:lang w:eastAsia="en-IN"/>
        </w:rPr>
        <w:t>Record got deleted.</w:t>
      </w:r>
    </w:p>
    <w:p w14:paraId="36FC2E3C" w14:textId="77777777" w:rsidR="000C4752" w:rsidRDefault="000C4752" w:rsidP="000C4752">
      <w:pPr>
        <w:numPr>
          <w:ilvl w:val="1"/>
          <w:numId w:val="71"/>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Production Line: CUTM1</w:t>
      </w:r>
    </w:p>
    <w:p w14:paraId="03867C42" w14:textId="77777777" w:rsidR="000C4752" w:rsidRDefault="000C4752" w:rsidP="000C4752">
      <w:pPr>
        <w:numPr>
          <w:ilvl w:val="1"/>
          <w:numId w:val="71"/>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PL Status: Breakdown</w:t>
      </w:r>
    </w:p>
    <w:p w14:paraId="595995E4" w14:textId="6B5FC204" w:rsidR="000C4752" w:rsidRDefault="000C4752" w:rsidP="000C4752">
      <w:pPr>
        <w:numPr>
          <w:ilvl w:val="1"/>
          <w:numId w:val="71"/>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Start Time: 20-08-2024 15:00:00</w:t>
      </w:r>
    </w:p>
    <w:p w14:paraId="7F0BDC78" w14:textId="552B1317" w:rsidR="000C4752" w:rsidRPr="000C4752" w:rsidRDefault="000C4752" w:rsidP="000C4752">
      <w:pPr>
        <w:numPr>
          <w:ilvl w:val="1"/>
          <w:numId w:val="71"/>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End Time: 20-08-2024 15:17:00</w:t>
      </w:r>
    </w:p>
    <w:p w14:paraId="0F9747AE" w14:textId="3A3585C3" w:rsidR="000C4752" w:rsidRPr="000C4752" w:rsidRDefault="000C4752" w:rsidP="000C4752">
      <w:pPr>
        <w:spacing w:before="100" w:beforeAutospacing="1" w:after="100" w:afterAutospacing="1" w:line="240" w:lineRule="auto"/>
        <w:rPr>
          <w:rFonts w:eastAsia="Times New Roman" w:cs="Times New Roman"/>
          <w:b/>
          <w:sz w:val="24"/>
          <w:szCs w:val="24"/>
          <w:lang w:eastAsia="en-IN"/>
        </w:rPr>
      </w:pPr>
      <w:r w:rsidRPr="000C4752">
        <w:rPr>
          <w:rFonts w:eastAsia="Times New Roman" w:cs="Times New Roman"/>
          <w:b/>
          <w:noProof/>
          <w:sz w:val="24"/>
          <w:szCs w:val="24"/>
          <w:lang w:eastAsia="en-IN"/>
        </w:rPr>
        <w:drawing>
          <wp:inline distT="0" distB="0" distL="0" distR="0" wp14:anchorId="32596075" wp14:editId="70F86BC2">
            <wp:extent cx="6645910" cy="2515235"/>
            <wp:effectExtent l="19050" t="19050" r="2159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515235"/>
                    </a:xfrm>
                    <a:prstGeom prst="rect">
                      <a:avLst/>
                    </a:prstGeom>
                    <a:ln>
                      <a:solidFill>
                        <a:schemeClr val="tx1"/>
                      </a:solidFill>
                    </a:ln>
                  </pic:spPr>
                </pic:pic>
              </a:graphicData>
            </a:graphic>
          </wp:inline>
        </w:drawing>
      </w:r>
    </w:p>
    <w:p w14:paraId="0B02BA93" w14:textId="1150927D" w:rsidR="000C4752" w:rsidRPr="000C4752" w:rsidRDefault="000C4752" w:rsidP="00507F0A">
      <w:r>
        <w:rPr>
          <w:rStyle w:val="Strong"/>
        </w:rPr>
        <w:t>Shift-Based Data Storage</w:t>
      </w:r>
    </w:p>
    <w:p w14:paraId="02BC53DA" w14:textId="77777777" w:rsidR="000C4752" w:rsidRPr="004D613B" w:rsidRDefault="000C4752" w:rsidP="000C4752">
      <w:pPr>
        <w:numPr>
          <w:ilvl w:val="1"/>
          <w:numId w:val="32"/>
        </w:numPr>
        <w:spacing w:before="100" w:beforeAutospacing="1" w:after="100" w:afterAutospacing="1" w:line="240" w:lineRule="auto"/>
        <w:rPr>
          <w:sz w:val="24"/>
          <w:szCs w:val="24"/>
        </w:rPr>
      </w:pPr>
      <w:r w:rsidRPr="004D613B">
        <w:rPr>
          <w:rStyle w:val="Strong"/>
          <w:sz w:val="24"/>
          <w:szCs w:val="24"/>
        </w:rPr>
        <w:t>Description:</w:t>
      </w:r>
      <w:r w:rsidRPr="004D613B">
        <w:rPr>
          <w:sz w:val="24"/>
          <w:szCs w:val="24"/>
        </w:rPr>
        <w:t xml:space="preserve"> Data is stored based on shifts, where each shift represents an 8-hour period.</w:t>
      </w:r>
    </w:p>
    <w:p w14:paraId="0DE97963" w14:textId="0A2136D0" w:rsidR="000C4752" w:rsidRPr="004D613B" w:rsidRDefault="000C4752" w:rsidP="000C4752">
      <w:pPr>
        <w:numPr>
          <w:ilvl w:val="1"/>
          <w:numId w:val="32"/>
        </w:numPr>
        <w:spacing w:before="100" w:beforeAutospacing="1" w:after="100" w:afterAutospacing="1" w:line="240" w:lineRule="auto"/>
        <w:rPr>
          <w:sz w:val="24"/>
          <w:szCs w:val="24"/>
        </w:rPr>
      </w:pPr>
      <w:r w:rsidRPr="004D613B">
        <w:rPr>
          <w:rStyle w:val="Strong"/>
          <w:sz w:val="24"/>
          <w:szCs w:val="24"/>
        </w:rPr>
        <w:t>Example:</w:t>
      </w:r>
      <w:r w:rsidRPr="004D613B">
        <w:rPr>
          <w:sz w:val="24"/>
          <w:szCs w:val="24"/>
        </w:rPr>
        <w:t xml:space="preserve"> If a production line status of "Maintenance" is recorded from </w:t>
      </w:r>
      <w:r>
        <w:rPr>
          <w:sz w:val="24"/>
          <w:szCs w:val="24"/>
        </w:rPr>
        <w:t>22/03</w:t>
      </w:r>
      <w:r w:rsidRPr="004D613B">
        <w:rPr>
          <w:sz w:val="24"/>
          <w:szCs w:val="24"/>
        </w:rPr>
        <w:t xml:space="preserve">/2024 07:00:00 to </w:t>
      </w:r>
      <w:r>
        <w:rPr>
          <w:sz w:val="24"/>
          <w:szCs w:val="24"/>
        </w:rPr>
        <w:t>23/03</w:t>
      </w:r>
      <w:r w:rsidRPr="004D613B">
        <w:rPr>
          <w:sz w:val="24"/>
          <w:szCs w:val="24"/>
        </w:rPr>
        <w:t>/2024 07:00:00 (24 hours), this period will be automatically divided into three shifts:</w:t>
      </w:r>
    </w:p>
    <w:p w14:paraId="50E27E5E" w14:textId="6167CC02" w:rsidR="000C4752" w:rsidRPr="004D613B" w:rsidRDefault="000C4752" w:rsidP="000C4752">
      <w:pPr>
        <w:numPr>
          <w:ilvl w:val="2"/>
          <w:numId w:val="32"/>
        </w:numPr>
        <w:spacing w:before="100" w:beforeAutospacing="1" w:after="100" w:afterAutospacing="1" w:line="240" w:lineRule="auto"/>
        <w:rPr>
          <w:sz w:val="24"/>
          <w:szCs w:val="24"/>
        </w:rPr>
      </w:pPr>
      <w:r w:rsidRPr="004D613B">
        <w:rPr>
          <w:rStyle w:val="Strong"/>
          <w:sz w:val="24"/>
          <w:szCs w:val="24"/>
        </w:rPr>
        <w:t>Shift 1 (S1):</w:t>
      </w:r>
      <w:r>
        <w:rPr>
          <w:sz w:val="24"/>
          <w:szCs w:val="24"/>
        </w:rPr>
        <w:t xml:space="preserve"> 22/03</w:t>
      </w:r>
      <w:r w:rsidRPr="004D613B">
        <w:rPr>
          <w:sz w:val="24"/>
          <w:szCs w:val="24"/>
        </w:rPr>
        <w:t xml:space="preserve">/2024 07:00:00 to </w:t>
      </w:r>
      <w:r>
        <w:rPr>
          <w:sz w:val="24"/>
          <w:szCs w:val="24"/>
        </w:rPr>
        <w:t>22/03</w:t>
      </w:r>
      <w:r w:rsidRPr="004D613B">
        <w:rPr>
          <w:sz w:val="24"/>
          <w:szCs w:val="24"/>
        </w:rPr>
        <w:t>/2024</w:t>
      </w:r>
      <w:r>
        <w:rPr>
          <w:sz w:val="24"/>
          <w:szCs w:val="24"/>
        </w:rPr>
        <w:t xml:space="preserve"> </w:t>
      </w:r>
      <w:r w:rsidRPr="004D613B">
        <w:rPr>
          <w:sz w:val="24"/>
          <w:szCs w:val="24"/>
        </w:rPr>
        <w:t>15:00:00</w:t>
      </w:r>
    </w:p>
    <w:p w14:paraId="1C16BDDC" w14:textId="2E607C07" w:rsidR="000C4752" w:rsidRPr="004D613B" w:rsidRDefault="000C4752" w:rsidP="000C4752">
      <w:pPr>
        <w:numPr>
          <w:ilvl w:val="2"/>
          <w:numId w:val="32"/>
        </w:numPr>
        <w:spacing w:before="100" w:beforeAutospacing="1" w:after="100" w:afterAutospacing="1" w:line="240" w:lineRule="auto"/>
        <w:rPr>
          <w:sz w:val="24"/>
          <w:szCs w:val="24"/>
        </w:rPr>
      </w:pPr>
      <w:r w:rsidRPr="004D613B">
        <w:rPr>
          <w:rStyle w:val="Strong"/>
          <w:sz w:val="24"/>
          <w:szCs w:val="24"/>
        </w:rPr>
        <w:t>Shift 2 (S2):</w:t>
      </w:r>
      <w:r>
        <w:rPr>
          <w:sz w:val="24"/>
          <w:szCs w:val="24"/>
        </w:rPr>
        <w:t xml:space="preserve"> 22/03</w:t>
      </w:r>
      <w:r w:rsidRPr="004D613B">
        <w:rPr>
          <w:sz w:val="24"/>
          <w:szCs w:val="24"/>
        </w:rPr>
        <w:t>/2024</w:t>
      </w:r>
      <w:r>
        <w:rPr>
          <w:sz w:val="24"/>
          <w:szCs w:val="24"/>
        </w:rPr>
        <w:t xml:space="preserve"> </w:t>
      </w:r>
      <w:r w:rsidRPr="004D613B">
        <w:rPr>
          <w:sz w:val="24"/>
          <w:szCs w:val="24"/>
        </w:rPr>
        <w:t xml:space="preserve">15:00:00 to </w:t>
      </w:r>
      <w:r>
        <w:rPr>
          <w:sz w:val="24"/>
          <w:szCs w:val="24"/>
        </w:rPr>
        <w:t>22/03</w:t>
      </w:r>
      <w:r w:rsidRPr="004D613B">
        <w:rPr>
          <w:sz w:val="24"/>
          <w:szCs w:val="24"/>
        </w:rPr>
        <w:t>/2024</w:t>
      </w:r>
      <w:r>
        <w:rPr>
          <w:sz w:val="24"/>
          <w:szCs w:val="24"/>
        </w:rPr>
        <w:t xml:space="preserve"> 23</w:t>
      </w:r>
      <w:r w:rsidRPr="004D613B">
        <w:rPr>
          <w:sz w:val="24"/>
          <w:szCs w:val="24"/>
        </w:rPr>
        <w:t>:00:00</w:t>
      </w:r>
    </w:p>
    <w:p w14:paraId="2F7E4F01" w14:textId="307B7CD9" w:rsidR="000C4752" w:rsidRPr="00412E38" w:rsidRDefault="000C4752" w:rsidP="000C4752">
      <w:pPr>
        <w:numPr>
          <w:ilvl w:val="2"/>
          <w:numId w:val="32"/>
        </w:numPr>
        <w:spacing w:before="100" w:beforeAutospacing="1" w:after="100" w:afterAutospacing="1" w:line="240" w:lineRule="auto"/>
        <w:rPr>
          <w:sz w:val="24"/>
          <w:szCs w:val="24"/>
        </w:rPr>
      </w:pPr>
      <w:r w:rsidRPr="004D613B">
        <w:rPr>
          <w:rStyle w:val="Strong"/>
          <w:sz w:val="24"/>
          <w:szCs w:val="24"/>
        </w:rPr>
        <w:t>Shift 3 (S3):</w:t>
      </w:r>
      <w:r w:rsidRPr="004D613B">
        <w:rPr>
          <w:sz w:val="24"/>
          <w:szCs w:val="24"/>
        </w:rPr>
        <w:t xml:space="preserve"> </w:t>
      </w:r>
      <w:r>
        <w:rPr>
          <w:sz w:val="24"/>
          <w:szCs w:val="24"/>
        </w:rPr>
        <w:t>22/03</w:t>
      </w:r>
      <w:r w:rsidRPr="004D613B">
        <w:rPr>
          <w:sz w:val="24"/>
          <w:szCs w:val="24"/>
        </w:rPr>
        <w:t>/2024</w:t>
      </w:r>
      <w:r>
        <w:rPr>
          <w:sz w:val="24"/>
          <w:szCs w:val="24"/>
        </w:rPr>
        <w:t xml:space="preserve"> 23</w:t>
      </w:r>
      <w:r w:rsidRPr="004D613B">
        <w:rPr>
          <w:sz w:val="24"/>
          <w:szCs w:val="24"/>
        </w:rPr>
        <w:t xml:space="preserve">:00:00 to </w:t>
      </w:r>
      <w:r>
        <w:rPr>
          <w:sz w:val="24"/>
          <w:szCs w:val="24"/>
        </w:rPr>
        <w:t>23/03</w:t>
      </w:r>
      <w:r w:rsidRPr="004D613B">
        <w:rPr>
          <w:sz w:val="24"/>
          <w:szCs w:val="24"/>
        </w:rPr>
        <w:t>/2024</w:t>
      </w:r>
      <w:r>
        <w:rPr>
          <w:sz w:val="24"/>
          <w:szCs w:val="24"/>
        </w:rPr>
        <w:t xml:space="preserve"> </w:t>
      </w:r>
      <w:r w:rsidRPr="004D613B">
        <w:rPr>
          <w:sz w:val="24"/>
          <w:szCs w:val="24"/>
        </w:rPr>
        <w:t>07:00:00</w:t>
      </w:r>
    </w:p>
    <w:p w14:paraId="06AAC37D" w14:textId="14258CC6" w:rsidR="000C4752" w:rsidRPr="004D613B" w:rsidRDefault="000C4752" w:rsidP="000C4752">
      <w:pPr>
        <w:spacing w:before="100" w:beforeAutospacing="1" w:after="100" w:afterAutospacing="1" w:line="240" w:lineRule="auto"/>
        <w:rPr>
          <w:rFonts w:eastAsia="Times New Roman" w:cs="Times New Roman"/>
          <w:b/>
          <w:sz w:val="24"/>
          <w:szCs w:val="24"/>
          <w:lang w:eastAsia="en-IN"/>
        </w:rPr>
      </w:pPr>
      <w:r w:rsidRPr="000C4752">
        <w:rPr>
          <w:rFonts w:eastAsia="Times New Roman" w:cs="Times New Roman"/>
          <w:b/>
          <w:noProof/>
          <w:sz w:val="24"/>
          <w:szCs w:val="24"/>
          <w:lang w:eastAsia="en-IN"/>
        </w:rPr>
        <w:lastRenderedPageBreak/>
        <w:drawing>
          <wp:inline distT="0" distB="0" distL="0" distR="0" wp14:anchorId="7F96424C" wp14:editId="4303B5DF">
            <wp:extent cx="6645910" cy="2817495"/>
            <wp:effectExtent l="19050" t="19050" r="21590"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817495"/>
                    </a:xfrm>
                    <a:prstGeom prst="rect">
                      <a:avLst/>
                    </a:prstGeom>
                    <a:ln>
                      <a:solidFill>
                        <a:schemeClr val="tx1"/>
                      </a:solidFill>
                    </a:ln>
                  </pic:spPr>
                </pic:pic>
              </a:graphicData>
            </a:graphic>
          </wp:inline>
        </w:drawing>
      </w:r>
    </w:p>
    <w:p w14:paraId="705FA5C2" w14:textId="78313F15" w:rsidR="004D613B" w:rsidRDefault="004D613B" w:rsidP="00507F0A">
      <w:pPr>
        <w:rPr>
          <w:rFonts w:eastAsia="Times New Roman"/>
          <w:lang w:eastAsia="en-IN"/>
        </w:rPr>
      </w:pPr>
      <w:r w:rsidRPr="004D613B">
        <w:rPr>
          <w:rFonts w:eastAsia="Times New Roman"/>
          <w:lang w:eastAsia="en-IN"/>
        </w:rPr>
        <w:t>Other Features</w:t>
      </w:r>
    </w:p>
    <w:p w14:paraId="2541CC94" w14:textId="11D6517E" w:rsidR="000C4752" w:rsidRPr="000C4752" w:rsidRDefault="004D613B" w:rsidP="000C4752">
      <w:pPr>
        <w:pStyle w:val="ListParagraph"/>
        <w:numPr>
          <w:ilvl w:val="0"/>
          <w:numId w:val="33"/>
        </w:numPr>
        <w:spacing w:before="100" w:beforeAutospacing="1" w:after="100" w:afterAutospacing="1" w:line="240" w:lineRule="auto"/>
        <w:rPr>
          <w:rFonts w:eastAsia="Times New Roman" w:cs="Times New Roman"/>
          <w:sz w:val="24"/>
          <w:szCs w:val="24"/>
          <w:lang w:eastAsia="en-IN"/>
        </w:rPr>
      </w:pPr>
      <w:r w:rsidRPr="004D613B">
        <w:rPr>
          <w:rFonts w:eastAsia="Times New Roman" w:cs="Times New Roman"/>
          <w:b/>
          <w:bCs/>
          <w:sz w:val="24"/>
          <w:szCs w:val="24"/>
          <w:lang w:eastAsia="en-IN"/>
        </w:rPr>
        <w:t>Filtering by Date Range:</w:t>
      </w:r>
    </w:p>
    <w:p w14:paraId="41E80735" w14:textId="77777777" w:rsidR="004D613B" w:rsidRPr="004D613B" w:rsidRDefault="004D613B" w:rsidP="000C4752">
      <w:pPr>
        <w:numPr>
          <w:ilvl w:val="0"/>
          <w:numId w:val="33"/>
        </w:numPr>
        <w:tabs>
          <w:tab w:val="clear" w:pos="720"/>
          <w:tab w:val="num" w:pos="1080"/>
        </w:tabs>
        <w:spacing w:before="100" w:beforeAutospacing="1" w:after="100" w:afterAutospacing="1" w:line="240" w:lineRule="auto"/>
        <w:ind w:left="1080"/>
        <w:rPr>
          <w:rFonts w:eastAsia="Times New Roman" w:cs="Times New Roman"/>
          <w:sz w:val="24"/>
          <w:szCs w:val="24"/>
          <w:lang w:eastAsia="en-IN"/>
        </w:rPr>
      </w:pPr>
      <w:r w:rsidRPr="004D613B">
        <w:rPr>
          <w:rFonts w:eastAsia="Times New Roman" w:cs="Times New Roman"/>
          <w:b/>
          <w:bCs/>
          <w:sz w:val="24"/>
          <w:szCs w:val="24"/>
          <w:lang w:eastAsia="en-IN"/>
        </w:rPr>
        <w:t>Purpose:</w:t>
      </w:r>
      <w:r w:rsidRPr="004D613B">
        <w:rPr>
          <w:rFonts w:eastAsia="Times New Roman" w:cs="Times New Roman"/>
          <w:sz w:val="24"/>
          <w:szCs w:val="24"/>
          <w:lang w:eastAsia="en-IN"/>
        </w:rPr>
        <w:t xml:space="preserve"> Allows users to view statuses within a specific date range, improving the ability to manage and </w:t>
      </w:r>
      <w:proofErr w:type="spellStart"/>
      <w:r w:rsidRPr="004D613B">
        <w:rPr>
          <w:rFonts w:eastAsia="Times New Roman" w:cs="Times New Roman"/>
          <w:sz w:val="24"/>
          <w:szCs w:val="24"/>
          <w:lang w:eastAsia="en-IN"/>
        </w:rPr>
        <w:t>analyze</w:t>
      </w:r>
      <w:proofErr w:type="spellEnd"/>
      <w:r w:rsidRPr="004D613B">
        <w:rPr>
          <w:rFonts w:eastAsia="Times New Roman" w:cs="Times New Roman"/>
          <w:sz w:val="24"/>
          <w:szCs w:val="24"/>
          <w:lang w:eastAsia="en-IN"/>
        </w:rPr>
        <w:t xml:space="preserve"> data for </w:t>
      </w:r>
      <w:proofErr w:type="gramStart"/>
      <w:r w:rsidRPr="004D613B">
        <w:rPr>
          <w:rFonts w:eastAsia="Times New Roman" w:cs="Times New Roman"/>
          <w:sz w:val="24"/>
          <w:szCs w:val="24"/>
          <w:lang w:eastAsia="en-IN"/>
        </w:rPr>
        <w:t>particular periods</w:t>
      </w:r>
      <w:proofErr w:type="gramEnd"/>
      <w:r w:rsidRPr="004D613B">
        <w:rPr>
          <w:rFonts w:eastAsia="Times New Roman" w:cs="Times New Roman"/>
          <w:sz w:val="24"/>
          <w:szCs w:val="24"/>
          <w:lang w:eastAsia="en-IN"/>
        </w:rPr>
        <w:t>.</w:t>
      </w:r>
    </w:p>
    <w:p w14:paraId="5A80F2D6" w14:textId="77777777" w:rsidR="000C4752" w:rsidRDefault="004D613B" w:rsidP="000C4752">
      <w:pPr>
        <w:numPr>
          <w:ilvl w:val="0"/>
          <w:numId w:val="33"/>
        </w:numPr>
        <w:tabs>
          <w:tab w:val="clear" w:pos="720"/>
          <w:tab w:val="num" w:pos="1080"/>
        </w:tabs>
        <w:spacing w:before="100" w:beforeAutospacing="1" w:after="100" w:afterAutospacing="1" w:line="240" w:lineRule="auto"/>
        <w:ind w:left="1080"/>
        <w:rPr>
          <w:rFonts w:eastAsia="Times New Roman" w:cs="Times New Roman"/>
          <w:sz w:val="24"/>
          <w:szCs w:val="24"/>
          <w:lang w:eastAsia="en-IN"/>
        </w:rPr>
      </w:pPr>
      <w:r w:rsidRPr="004D613B">
        <w:rPr>
          <w:rFonts w:eastAsia="Times New Roman" w:cs="Times New Roman"/>
          <w:b/>
          <w:bCs/>
          <w:sz w:val="24"/>
          <w:szCs w:val="24"/>
          <w:lang w:eastAsia="en-IN"/>
        </w:rPr>
        <w:t>Steps:</w:t>
      </w:r>
      <w:r w:rsidRPr="004D613B">
        <w:rPr>
          <w:rFonts w:eastAsia="Times New Roman" w:cs="Times New Roman"/>
          <w:sz w:val="24"/>
          <w:szCs w:val="24"/>
          <w:lang w:eastAsia="en-IN"/>
        </w:rPr>
        <w:t xml:space="preserve"> </w:t>
      </w:r>
    </w:p>
    <w:p w14:paraId="4CFD2F59" w14:textId="1999B770" w:rsidR="000C4752" w:rsidRDefault="000C4752" w:rsidP="000C4752">
      <w:pPr>
        <w:numPr>
          <w:ilvl w:val="1"/>
          <w:numId w:val="33"/>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 xml:space="preserve">Click on  </w:t>
      </w:r>
      <w:r w:rsidRPr="000C4752">
        <w:rPr>
          <w:rFonts w:eastAsia="Times New Roman" w:cs="Times New Roman"/>
          <w:noProof/>
          <w:sz w:val="24"/>
          <w:szCs w:val="24"/>
          <w:lang w:eastAsia="en-IN"/>
        </w:rPr>
        <w:drawing>
          <wp:inline distT="0" distB="0" distL="0" distR="0" wp14:anchorId="27922FF0" wp14:editId="7DA77A3B">
            <wp:extent cx="847843" cy="161948"/>
            <wp:effectExtent l="19050" t="19050" r="9525" b="28575"/>
            <wp:docPr id="1562020215" name="Picture 15620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47843" cy="161948"/>
                    </a:xfrm>
                    <a:prstGeom prst="rect">
                      <a:avLst/>
                    </a:prstGeom>
                    <a:ln>
                      <a:solidFill>
                        <a:schemeClr val="tx1"/>
                      </a:solidFill>
                    </a:ln>
                  </pic:spPr>
                </pic:pic>
              </a:graphicData>
            </a:graphic>
          </wp:inline>
        </w:drawing>
      </w:r>
      <w:r>
        <w:rPr>
          <w:rFonts w:eastAsia="Times New Roman" w:cs="Times New Roman"/>
          <w:sz w:val="24"/>
          <w:szCs w:val="24"/>
          <w:lang w:eastAsia="en-IN"/>
        </w:rPr>
        <w:t xml:space="preserve"> filter icon on top right.</w:t>
      </w:r>
    </w:p>
    <w:p w14:paraId="7D695F75" w14:textId="3AD9B4E3" w:rsidR="004D613B" w:rsidRDefault="004D613B" w:rsidP="000C4752">
      <w:pPr>
        <w:numPr>
          <w:ilvl w:val="1"/>
          <w:numId w:val="33"/>
        </w:numPr>
        <w:spacing w:before="100" w:beforeAutospacing="1" w:after="100" w:afterAutospacing="1" w:line="240" w:lineRule="auto"/>
        <w:rPr>
          <w:rFonts w:eastAsia="Times New Roman" w:cs="Times New Roman"/>
          <w:sz w:val="24"/>
          <w:szCs w:val="24"/>
          <w:lang w:eastAsia="en-IN"/>
        </w:rPr>
      </w:pPr>
      <w:r w:rsidRPr="004D613B">
        <w:rPr>
          <w:rFonts w:eastAsia="Times New Roman" w:cs="Times New Roman"/>
          <w:sz w:val="24"/>
          <w:szCs w:val="24"/>
          <w:lang w:eastAsia="en-IN"/>
        </w:rPr>
        <w:t>Select start and end dates, apply filter, view results.</w:t>
      </w:r>
    </w:p>
    <w:p w14:paraId="4B3C4721" w14:textId="0E4169BD" w:rsidR="000C4752" w:rsidRDefault="000C4752" w:rsidP="000C4752">
      <w:pPr>
        <w:spacing w:before="100" w:beforeAutospacing="1" w:after="100" w:afterAutospacing="1" w:line="240" w:lineRule="auto"/>
        <w:rPr>
          <w:rFonts w:eastAsia="Times New Roman" w:cs="Times New Roman"/>
          <w:sz w:val="24"/>
          <w:szCs w:val="24"/>
          <w:lang w:eastAsia="en-IN"/>
        </w:rPr>
      </w:pPr>
      <w:r w:rsidRPr="000C4752">
        <w:rPr>
          <w:rFonts w:eastAsia="Times New Roman" w:cs="Times New Roman"/>
          <w:noProof/>
          <w:sz w:val="24"/>
          <w:szCs w:val="24"/>
          <w:lang w:eastAsia="en-IN"/>
        </w:rPr>
        <w:drawing>
          <wp:inline distT="0" distB="0" distL="0" distR="0" wp14:anchorId="7E823E77" wp14:editId="6FB47F92">
            <wp:extent cx="6645910" cy="2878455"/>
            <wp:effectExtent l="19050" t="19050" r="2159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878455"/>
                    </a:xfrm>
                    <a:prstGeom prst="rect">
                      <a:avLst/>
                    </a:prstGeom>
                    <a:ln>
                      <a:solidFill>
                        <a:schemeClr val="tx1"/>
                      </a:solidFill>
                    </a:ln>
                  </pic:spPr>
                </pic:pic>
              </a:graphicData>
            </a:graphic>
          </wp:inline>
        </w:drawing>
      </w:r>
    </w:p>
    <w:p w14:paraId="4616EAAC" w14:textId="3DEA24B4" w:rsidR="000C4752" w:rsidRDefault="000C4752" w:rsidP="000C4752">
      <w:pPr>
        <w:spacing w:before="100" w:beforeAutospacing="1" w:after="100" w:afterAutospacing="1" w:line="240" w:lineRule="auto"/>
        <w:rPr>
          <w:rFonts w:eastAsia="Times New Roman" w:cs="Times New Roman"/>
          <w:sz w:val="24"/>
          <w:szCs w:val="24"/>
          <w:lang w:eastAsia="en-IN"/>
        </w:rPr>
      </w:pPr>
    </w:p>
    <w:p w14:paraId="7569194D" w14:textId="416EC5DA" w:rsidR="000C4752" w:rsidRDefault="000C4752" w:rsidP="000C4752">
      <w:pPr>
        <w:spacing w:before="100" w:beforeAutospacing="1" w:after="100" w:afterAutospacing="1" w:line="240" w:lineRule="auto"/>
        <w:rPr>
          <w:rFonts w:eastAsia="Times New Roman" w:cs="Times New Roman"/>
          <w:sz w:val="24"/>
          <w:szCs w:val="24"/>
          <w:lang w:eastAsia="en-IN"/>
        </w:rPr>
      </w:pPr>
    </w:p>
    <w:p w14:paraId="51A913F0" w14:textId="77777777" w:rsidR="000C4752" w:rsidRDefault="000C4752" w:rsidP="000C4752">
      <w:pPr>
        <w:spacing w:before="100" w:beforeAutospacing="1" w:after="100" w:afterAutospacing="1" w:line="240" w:lineRule="auto"/>
        <w:rPr>
          <w:rFonts w:eastAsia="Times New Roman" w:cs="Times New Roman"/>
          <w:sz w:val="24"/>
          <w:szCs w:val="24"/>
          <w:lang w:eastAsia="en-IN"/>
        </w:rPr>
      </w:pPr>
    </w:p>
    <w:p w14:paraId="369B589C" w14:textId="20D8C4DA" w:rsidR="000C4752" w:rsidRDefault="000C4752" w:rsidP="000C4752">
      <w:pPr>
        <w:pStyle w:val="ListParagraph"/>
        <w:numPr>
          <w:ilvl w:val="0"/>
          <w:numId w:val="7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lastRenderedPageBreak/>
        <w:t>Selection of Start and End time</w:t>
      </w:r>
    </w:p>
    <w:p w14:paraId="3704A51B" w14:textId="64BED2D2" w:rsidR="000C4752" w:rsidRDefault="000C4752" w:rsidP="000C4752">
      <w:pPr>
        <w:pStyle w:val="ListParagraph"/>
        <w:numPr>
          <w:ilvl w:val="1"/>
          <w:numId w:val="7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Start Time: 01-08-2024 12:08:00</w:t>
      </w:r>
    </w:p>
    <w:p w14:paraId="4664A0F5" w14:textId="5FC9578A" w:rsidR="000C4752" w:rsidRPr="000C4752" w:rsidRDefault="000C4752" w:rsidP="000C4752">
      <w:pPr>
        <w:pStyle w:val="ListParagraph"/>
        <w:numPr>
          <w:ilvl w:val="1"/>
          <w:numId w:val="72"/>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End Time: 31-08-2024 12:08:00</w:t>
      </w:r>
    </w:p>
    <w:p w14:paraId="38537E26" w14:textId="3A286F2F" w:rsidR="000C4752" w:rsidRDefault="000C4752" w:rsidP="000C4752">
      <w:pPr>
        <w:spacing w:before="100" w:beforeAutospacing="1" w:after="100" w:afterAutospacing="1" w:line="240" w:lineRule="auto"/>
        <w:rPr>
          <w:rFonts w:eastAsia="Times New Roman" w:cs="Times New Roman"/>
          <w:sz w:val="24"/>
          <w:szCs w:val="24"/>
          <w:lang w:eastAsia="en-IN"/>
        </w:rPr>
      </w:pPr>
      <w:r w:rsidRPr="000C4752">
        <w:rPr>
          <w:rFonts w:eastAsia="Times New Roman" w:cs="Times New Roman"/>
          <w:noProof/>
          <w:sz w:val="24"/>
          <w:szCs w:val="24"/>
          <w:lang w:eastAsia="en-IN"/>
        </w:rPr>
        <w:drawing>
          <wp:inline distT="0" distB="0" distL="0" distR="0" wp14:anchorId="6FC4F17C" wp14:editId="062BD740">
            <wp:extent cx="6645910" cy="2834005"/>
            <wp:effectExtent l="19050" t="19050" r="2159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834005"/>
                    </a:xfrm>
                    <a:prstGeom prst="rect">
                      <a:avLst/>
                    </a:prstGeom>
                    <a:ln>
                      <a:solidFill>
                        <a:schemeClr val="tx1"/>
                      </a:solidFill>
                    </a:ln>
                  </pic:spPr>
                </pic:pic>
              </a:graphicData>
            </a:graphic>
          </wp:inline>
        </w:drawing>
      </w:r>
    </w:p>
    <w:p w14:paraId="3C3E28C7" w14:textId="4F770AD3" w:rsidR="000C4752" w:rsidRDefault="000C4752" w:rsidP="000C4752">
      <w:pPr>
        <w:pStyle w:val="ListParagraph"/>
        <w:numPr>
          <w:ilvl w:val="0"/>
          <w:numId w:val="73"/>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Records available for the Selected Dates</w:t>
      </w:r>
    </w:p>
    <w:p w14:paraId="24E72AE7" w14:textId="622CA56F" w:rsidR="000C4752" w:rsidRPr="000C4752" w:rsidRDefault="000C4752" w:rsidP="000C4752">
      <w:pPr>
        <w:pStyle w:val="ListParagraph"/>
        <w:numPr>
          <w:ilvl w:val="1"/>
          <w:numId w:val="73"/>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t>First Page</w:t>
      </w:r>
    </w:p>
    <w:p w14:paraId="6F04B23E" w14:textId="5B2734B7" w:rsidR="000C4752" w:rsidRDefault="000C4752" w:rsidP="000C4752">
      <w:pPr>
        <w:spacing w:before="100" w:beforeAutospacing="1" w:after="100" w:afterAutospacing="1" w:line="240" w:lineRule="auto"/>
        <w:rPr>
          <w:rFonts w:eastAsia="Times New Roman" w:cs="Times New Roman"/>
          <w:sz w:val="24"/>
          <w:szCs w:val="24"/>
          <w:lang w:eastAsia="en-IN"/>
        </w:rPr>
      </w:pPr>
      <w:r w:rsidRPr="000C4752">
        <w:rPr>
          <w:rFonts w:eastAsia="Times New Roman" w:cs="Times New Roman"/>
          <w:noProof/>
          <w:sz w:val="24"/>
          <w:szCs w:val="24"/>
          <w:lang w:eastAsia="en-IN"/>
        </w:rPr>
        <w:drawing>
          <wp:inline distT="0" distB="0" distL="0" distR="0" wp14:anchorId="0A1E35A3" wp14:editId="217B59F1">
            <wp:extent cx="6645910" cy="3495675"/>
            <wp:effectExtent l="19050" t="19050" r="2159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495675"/>
                    </a:xfrm>
                    <a:prstGeom prst="rect">
                      <a:avLst/>
                    </a:prstGeom>
                    <a:ln>
                      <a:solidFill>
                        <a:schemeClr val="tx1"/>
                      </a:solidFill>
                    </a:ln>
                  </pic:spPr>
                </pic:pic>
              </a:graphicData>
            </a:graphic>
          </wp:inline>
        </w:drawing>
      </w:r>
    </w:p>
    <w:p w14:paraId="1324465A" w14:textId="77777777" w:rsidR="000C4752" w:rsidRDefault="000C4752" w:rsidP="000C4752">
      <w:pPr>
        <w:spacing w:before="100" w:beforeAutospacing="1" w:after="100" w:afterAutospacing="1" w:line="240" w:lineRule="auto"/>
        <w:rPr>
          <w:rFonts w:eastAsia="Times New Roman" w:cs="Times New Roman"/>
          <w:sz w:val="24"/>
          <w:szCs w:val="24"/>
          <w:lang w:eastAsia="en-IN"/>
        </w:rPr>
      </w:pPr>
    </w:p>
    <w:p w14:paraId="00E8CF9A" w14:textId="77777777" w:rsidR="000C4752" w:rsidRDefault="000C4752" w:rsidP="000C4752">
      <w:pPr>
        <w:spacing w:before="100" w:beforeAutospacing="1" w:after="100" w:afterAutospacing="1" w:line="240" w:lineRule="auto"/>
        <w:rPr>
          <w:rFonts w:eastAsia="Times New Roman" w:cs="Times New Roman"/>
          <w:sz w:val="24"/>
          <w:szCs w:val="24"/>
          <w:lang w:eastAsia="en-IN"/>
        </w:rPr>
      </w:pPr>
    </w:p>
    <w:p w14:paraId="02A816FB" w14:textId="7FF4435A" w:rsidR="000C4752" w:rsidRPr="000C4752" w:rsidRDefault="000C4752" w:rsidP="000C4752">
      <w:pPr>
        <w:pStyle w:val="ListParagraph"/>
        <w:numPr>
          <w:ilvl w:val="0"/>
          <w:numId w:val="74"/>
        </w:numPr>
        <w:spacing w:before="100" w:beforeAutospacing="1" w:after="100" w:afterAutospacing="1" w:line="240" w:lineRule="auto"/>
        <w:rPr>
          <w:rFonts w:eastAsia="Times New Roman" w:cs="Times New Roman"/>
          <w:sz w:val="24"/>
          <w:szCs w:val="24"/>
          <w:lang w:eastAsia="en-IN"/>
        </w:rPr>
      </w:pPr>
      <w:r>
        <w:rPr>
          <w:rFonts w:eastAsia="Times New Roman" w:cs="Times New Roman"/>
          <w:sz w:val="24"/>
          <w:szCs w:val="24"/>
          <w:lang w:eastAsia="en-IN"/>
        </w:rPr>
        <w:lastRenderedPageBreak/>
        <w:t>Last page</w:t>
      </w:r>
    </w:p>
    <w:p w14:paraId="4FB8F755" w14:textId="3D02BD1C" w:rsidR="000C4752" w:rsidRDefault="000C4752" w:rsidP="000C4752">
      <w:pPr>
        <w:spacing w:before="100" w:beforeAutospacing="1" w:after="100" w:afterAutospacing="1" w:line="240" w:lineRule="auto"/>
        <w:rPr>
          <w:rFonts w:eastAsia="Times New Roman" w:cs="Times New Roman"/>
          <w:sz w:val="24"/>
          <w:szCs w:val="24"/>
          <w:lang w:eastAsia="en-IN"/>
        </w:rPr>
      </w:pPr>
      <w:r w:rsidRPr="000C4752">
        <w:rPr>
          <w:rFonts w:eastAsia="Times New Roman" w:cs="Times New Roman"/>
          <w:noProof/>
          <w:sz w:val="24"/>
          <w:szCs w:val="24"/>
          <w:lang w:eastAsia="en-IN"/>
        </w:rPr>
        <w:drawing>
          <wp:inline distT="0" distB="0" distL="0" distR="0" wp14:anchorId="17074EC8" wp14:editId="64E1EB25">
            <wp:extent cx="6645910" cy="3278505"/>
            <wp:effectExtent l="19050" t="19050" r="2159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278505"/>
                    </a:xfrm>
                    <a:prstGeom prst="rect">
                      <a:avLst/>
                    </a:prstGeom>
                    <a:ln>
                      <a:solidFill>
                        <a:schemeClr val="tx1"/>
                      </a:solidFill>
                    </a:ln>
                  </pic:spPr>
                </pic:pic>
              </a:graphicData>
            </a:graphic>
          </wp:inline>
        </w:drawing>
      </w:r>
    </w:p>
    <w:p w14:paraId="2D1DB17E" w14:textId="4CB90F34" w:rsidR="000C4752" w:rsidRDefault="000C4752" w:rsidP="000C4752">
      <w:pPr>
        <w:spacing w:before="100" w:beforeAutospacing="1" w:after="100" w:afterAutospacing="1" w:line="240" w:lineRule="auto"/>
        <w:rPr>
          <w:rFonts w:eastAsia="Times New Roman" w:cs="Times New Roman"/>
          <w:sz w:val="24"/>
          <w:szCs w:val="24"/>
          <w:lang w:eastAsia="en-IN"/>
        </w:rPr>
      </w:pPr>
    </w:p>
    <w:p w14:paraId="728910FC" w14:textId="6FC9510B" w:rsidR="000C4752" w:rsidRDefault="000C4752" w:rsidP="000C4752">
      <w:pPr>
        <w:spacing w:before="100" w:beforeAutospacing="1" w:after="100" w:afterAutospacing="1" w:line="240" w:lineRule="auto"/>
        <w:rPr>
          <w:rFonts w:eastAsia="Times New Roman" w:cs="Times New Roman"/>
          <w:sz w:val="24"/>
          <w:szCs w:val="24"/>
          <w:lang w:eastAsia="en-IN"/>
        </w:rPr>
      </w:pPr>
    </w:p>
    <w:p w14:paraId="193711A1" w14:textId="4CB9C3D6" w:rsidR="000C4752" w:rsidRDefault="000C4752" w:rsidP="000C4752">
      <w:pPr>
        <w:spacing w:before="100" w:beforeAutospacing="1" w:after="100" w:afterAutospacing="1" w:line="240" w:lineRule="auto"/>
        <w:rPr>
          <w:rFonts w:eastAsia="Times New Roman" w:cs="Times New Roman"/>
          <w:sz w:val="24"/>
          <w:szCs w:val="24"/>
          <w:lang w:eastAsia="en-IN"/>
        </w:rPr>
      </w:pPr>
    </w:p>
    <w:p w14:paraId="0D9AD611" w14:textId="1A9A7B0A" w:rsidR="000C4752" w:rsidRDefault="000C4752" w:rsidP="000C4752">
      <w:pPr>
        <w:spacing w:before="100" w:beforeAutospacing="1" w:after="100" w:afterAutospacing="1" w:line="240" w:lineRule="auto"/>
        <w:rPr>
          <w:rFonts w:eastAsia="Times New Roman" w:cs="Times New Roman"/>
          <w:sz w:val="24"/>
          <w:szCs w:val="24"/>
          <w:lang w:eastAsia="en-IN"/>
        </w:rPr>
      </w:pPr>
    </w:p>
    <w:p w14:paraId="336EEEB3" w14:textId="31F58C38" w:rsidR="000C4752" w:rsidRDefault="000C4752" w:rsidP="000C4752">
      <w:pPr>
        <w:spacing w:before="100" w:beforeAutospacing="1" w:after="100" w:afterAutospacing="1" w:line="240" w:lineRule="auto"/>
        <w:rPr>
          <w:rFonts w:eastAsia="Times New Roman" w:cs="Times New Roman"/>
          <w:sz w:val="24"/>
          <w:szCs w:val="24"/>
          <w:lang w:eastAsia="en-IN"/>
        </w:rPr>
      </w:pPr>
    </w:p>
    <w:p w14:paraId="3411055B" w14:textId="1239D0FC" w:rsidR="000C4752" w:rsidRDefault="000C4752" w:rsidP="000C4752">
      <w:pPr>
        <w:spacing w:before="100" w:beforeAutospacing="1" w:after="100" w:afterAutospacing="1" w:line="240" w:lineRule="auto"/>
        <w:rPr>
          <w:rFonts w:eastAsia="Times New Roman" w:cs="Times New Roman"/>
          <w:sz w:val="24"/>
          <w:szCs w:val="24"/>
          <w:lang w:eastAsia="en-IN"/>
        </w:rPr>
      </w:pPr>
    </w:p>
    <w:p w14:paraId="4F130021" w14:textId="1B58D6DF" w:rsidR="000C4752" w:rsidRDefault="000C4752" w:rsidP="000C4752">
      <w:pPr>
        <w:spacing w:before="100" w:beforeAutospacing="1" w:after="100" w:afterAutospacing="1" w:line="240" w:lineRule="auto"/>
        <w:rPr>
          <w:rFonts w:eastAsia="Times New Roman" w:cs="Times New Roman"/>
          <w:sz w:val="24"/>
          <w:szCs w:val="24"/>
          <w:lang w:eastAsia="en-IN"/>
        </w:rPr>
      </w:pPr>
    </w:p>
    <w:p w14:paraId="3A37E1BC" w14:textId="71B01860" w:rsidR="000C4752" w:rsidRDefault="000C4752" w:rsidP="000C4752">
      <w:pPr>
        <w:spacing w:before="100" w:beforeAutospacing="1" w:after="100" w:afterAutospacing="1" w:line="240" w:lineRule="auto"/>
        <w:rPr>
          <w:rFonts w:eastAsia="Times New Roman" w:cs="Times New Roman"/>
          <w:sz w:val="24"/>
          <w:szCs w:val="24"/>
          <w:lang w:eastAsia="en-IN"/>
        </w:rPr>
      </w:pPr>
    </w:p>
    <w:p w14:paraId="0BA4123D" w14:textId="794211B9" w:rsidR="000C4752" w:rsidRDefault="000C4752" w:rsidP="000C4752">
      <w:pPr>
        <w:spacing w:before="100" w:beforeAutospacing="1" w:after="100" w:afterAutospacing="1" w:line="240" w:lineRule="auto"/>
        <w:rPr>
          <w:rFonts w:eastAsia="Times New Roman" w:cs="Times New Roman"/>
          <w:sz w:val="24"/>
          <w:szCs w:val="24"/>
          <w:lang w:eastAsia="en-IN"/>
        </w:rPr>
      </w:pPr>
    </w:p>
    <w:p w14:paraId="76AEDB9E" w14:textId="176FE37B" w:rsidR="000C4752" w:rsidRDefault="000C4752" w:rsidP="000C4752">
      <w:pPr>
        <w:spacing w:before="100" w:beforeAutospacing="1" w:after="100" w:afterAutospacing="1" w:line="240" w:lineRule="auto"/>
        <w:rPr>
          <w:rFonts w:eastAsia="Times New Roman" w:cs="Times New Roman"/>
          <w:sz w:val="24"/>
          <w:szCs w:val="24"/>
          <w:lang w:eastAsia="en-IN"/>
        </w:rPr>
      </w:pPr>
    </w:p>
    <w:p w14:paraId="3A76A30D" w14:textId="14286C7E" w:rsidR="000C4752" w:rsidRDefault="000C4752" w:rsidP="000C4752">
      <w:pPr>
        <w:spacing w:before="100" w:beforeAutospacing="1" w:after="100" w:afterAutospacing="1" w:line="240" w:lineRule="auto"/>
        <w:rPr>
          <w:rFonts w:eastAsia="Times New Roman" w:cs="Times New Roman"/>
          <w:sz w:val="24"/>
          <w:szCs w:val="24"/>
          <w:lang w:eastAsia="en-IN"/>
        </w:rPr>
      </w:pPr>
    </w:p>
    <w:p w14:paraId="6DD6E0C2" w14:textId="10952F64" w:rsidR="000C4752" w:rsidRDefault="000C4752" w:rsidP="000C4752">
      <w:pPr>
        <w:spacing w:before="100" w:beforeAutospacing="1" w:after="100" w:afterAutospacing="1" w:line="240" w:lineRule="auto"/>
        <w:rPr>
          <w:rFonts w:eastAsia="Times New Roman" w:cs="Times New Roman"/>
          <w:sz w:val="24"/>
          <w:szCs w:val="24"/>
          <w:lang w:eastAsia="en-IN"/>
        </w:rPr>
      </w:pPr>
    </w:p>
    <w:p w14:paraId="4647C8D6" w14:textId="3F2AC57B" w:rsidR="000C4752" w:rsidRDefault="000C4752" w:rsidP="000C4752">
      <w:pPr>
        <w:spacing w:before="100" w:beforeAutospacing="1" w:after="100" w:afterAutospacing="1" w:line="240" w:lineRule="auto"/>
        <w:rPr>
          <w:rFonts w:eastAsia="Times New Roman" w:cs="Times New Roman"/>
          <w:sz w:val="24"/>
          <w:szCs w:val="24"/>
          <w:lang w:eastAsia="en-IN"/>
        </w:rPr>
      </w:pPr>
    </w:p>
    <w:p w14:paraId="72004B3A" w14:textId="12B79DBB" w:rsidR="000C4752" w:rsidRPr="004D613B" w:rsidRDefault="000C4752" w:rsidP="000C4752">
      <w:pPr>
        <w:spacing w:before="100" w:beforeAutospacing="1" w:after="100" w:afterAutospacing="1" w:line="240" w:lineRule="auto"/>
        <w:rPr>
          <w:rFonts w:eastAsia="Times New Roman" w:cs="Times New Roman"/>
          <w:sz w:val="24"/>
          <w:szCs w:val="24"/>
          <w:lang w:eastAsia="en-IN"/>
        </w:rPr>
      </w:pPr>
    </w:p>
    <w:p w14:paraId="4E7FF839" w14:textId="2625A9E0" w:rsidR="004D613B" w:rsidRPr="000C4752" w:rsidRDefault="004D613B" w:rsidP="000C4752">
      <w:pPr>
        <w:pStyle w:val="ListParagraph"/>
        <w:numPr>
          <w:ilvl w:val="0"/>
          <w:numId w:val="34"/>
        </w:numPr>
        <w:spacing w:before="100" w:beforeAutospacing="1" w:after="100" w:afterAutospacing="1" w:line="240" w:lineRule="auto"/>
        <w:rPr>
          <w:rFonts w:eastAsia="Times New Roman" w:cs="Times New Roman"/>
          <w:sz w:val="24"/>
          <w:szCs w:val="24"/>
          <w:lang w:eastAsia="en-IN"/>
        </w:rPr>
      </w:pPr>
      <w:r w:rsidRPr="000C4752">
        <w:rPr>
          <w:rFonts w:eastAsia="Times New Roman" w:cs="Times New Roman"/>
          <w:b/>
          <w:bCs/>
          <w:sz w:val="24"/>
          <w:szCs w:val="24"/>
          <w:lang w:eastAsia="en-IN"/>
        </w:rPr>
        <w:lastRenderedPageBreak/>
        <w:t>Search Across Data:</w:t>
      </w:r>
    </w:p>
    <w:p w14:paraId="1E629221" w14:textId="77777777" w:rsidR="004D613B" w:rsidRPr="004D613B" w:rsidRDefault="004D613B" w:rsidP="000C4752">
      <w:pPr>
        <w:numPr>
          <w:ilvl w:val="0"/>
          <w:numId w:val="34"/>
        </w:numPr>
        <w:tabs>
          <w:tab w:val="clear" w:pos="720"/>
          <w:tab w:val="num" w:pos="1080"/>
        </w:tabs>
        <w:spacing w:before="100" w:beforeAutospacing="1" w:after="100" w:afterAutospacing="1" w:line="240" w:lineRule="auto"/>
        <w:ind w:left="1080"/>
        <w:rPr>
          <w:rFonts w:eastAsia="Times New Roman" w:cs="Times New Roman"/>
          <w:sz w:val="24"/>
          <w:szCs w:val="24"/>
          <w:lang w:eastAsia="en-IN"/>
        </w:rPr>
      </w:pPr>
      <w:r w:rsidRPr="004D613B">
        <w:rPr>
          <w:rFonts w:eastAsia="Times New Roman" w:cs="Times New Roman"/>
          <w:b/>
          <w:bCs/>
          <w:sz w:val="24"/>
          <w:szCs w:val="24"/>
          <w:lang w:eastAsia="en-IN"/>
        </w:rPr>
        <w:t>Purpose:</w:t>
      </w:r>
      <w:r w:rsidRPr="004D613B">
        <w:rPr>
          <w:rFonts w:eastAsia="Times New Roman" w:cs="Times New Roman"/>
          <w:sz w:val="24"/>
          <w:szCs w:val="24"/>
          <w:lang w:eastAsia="en-IN"/>
        </w:rPr>
        <w:t xml:space="preserve"> Enables users to quickly locate specific statuses based on various criteria such as status type, production line, or reason.</w:t>
      </w:r>
    </w:p>
    <w:p w14:paraId="468CB349" w14:textId="578422F1" w:rsidR="004D613B" w:rsidRPr="004D613B" w:rsidRDefault="004D613B" w:rsidP="000C4752">
      <w:pPr>
        <w:numPr>
          <w:ilvl w:val="0"/>
          <w:numId w:val="34"/>
        </w:numPr>
        <w:tabs>
          <w:tab w:val="clear" w:pos="720"/>
          <w:tab w:val="num" w:pos="1080"/>
        </w:tabs>
        <w:spacing w:before="100" w:beforeAutospacing="1" w:after="100" w:afterAutospacing="1" w:line="240" w:lineRule="auto"/>
        <w:ind w:left="1080"/>
        <w:rPr>
          <w:rFonts w:eastAsia="Times New Roman" w:cs="Times New Roman"/>
          <w:sz w:val="24"/>
          <w:szCs w:val="24"/>
          <w:lang w:eastAsia="en-IN"/>
        </w:rPr>
      </w:pPr>
      <w:r w:rsidRPr="004D613B">
        <w:rPr>
          <w:rFonts w:eastAsia="Times New Roman" w:cs="Times New Roman"/>
          <w:b/>
          <w:bCs/>
          <w:sz w:val="24"/>
          <w:szCs w:val="24"/>
          <w:lang w:eastAsia="en-IN"/>
        </w:rPr>
        <w:t>Steps:</w:t>
      </w:r>
      <w:r w:rsidR="000C4752">
        <w:rPr>
          <w:rFonts w:eastAsia="Times New Roman" w:cs="Times New Roman"/>
          <w:sz w:val="24"/>
          <w:szCs w:val="24"/>
          <w:lang w:eastAsia="en-IN"/>
        </w:rPr>
        <w:t xml:space="preserve"> Enter search like production line, status, start or end time and</w:t>
      </w:r>
      <w:r w:rsidRPr="004D613B">
        <w:rPr>
          <w:rFonts w:eastAsia="Times New Roman" w:cs="Times New Roman"/>
          <w:sz w:val="24"/>
          <w:szCs w:val="24"/>
          <w:lang w:eastAsia="en-IN"/>
        </w:rPr>
        <w:t xml:space="preserve"> view results.</w:t>
      </w:r>
    </w:p>
    <w:p w14:paraId="144E0011" w14:textId="77777777" w:rsidR="004D613B" w:rsidRPr="004D613B" w:rsidRDefault="004D613B" w:rsidP="004D613B">
      <w:pPr>
        <w:rPr>
          <w:lang w:eastAsia="en-IN"/>
        </w:rPr>
      </w:pPr>
    </w:p>
    <w:p w14:paraId="7F274847" w14:textId="77777777" w:rsidR="004D613B" w:rsidRPr="004D613B" w:rsidRDefault="004D613B" w:rsidP="004D613B">
      <w:pPr>
        <w:spacing w:before="100" w:beforeAutospacing="1" w:after="100" w:afterAutospacing="1" w:line="240" w:lineRule="auto"/>
        <w:ind w:left="1440"/>
        <w:rPr>
          <w:rFonts w:eastAsia="Times New Roman" w:cs="Times New Roman"/>
          <w:b/>
          <w:sz w:val="24"/>
          <w:szCs w:val="24"/>
          <w:lang w:eastAsia="en-IN"/>
        </w:rPr>
      </w:pPr>
    </w:p>
    <w:p w14:paraId="30A82C99" w14:textId="77777777" w:rsidR="000C4752" w:rsidRDefault="000C4752" w:rsidP="002824BA">
      <w:r w:rsidRPr="000C4752">
        <w:rPr>
          <w:noProof/>
        </w:rPr>
        <w:drawing>
          <wp:inline distT="0" distB="0" distL="0" distR="0" wp14:anchorId="781BC124" wp14:editId="0B45CE8F">
            <wp:extent cx="6645910" cy="2618740"/>
            <wp:effectExtent l="19050" t="19050" r="2159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618740"/>
                    </a:xfrm>
                    <a:prstGeom prst="rect">
                      <a:avLst/>
                    </a:prstGeom>
                    <a:ln>
                      <a:solidFill>
                        <a:schemeClr val="tx1"/>
                      </a:solidFill>
                    </a:ln>
                  </pic:spPr>
                </pic:pic>
              </a:graphicData>
            </a:graphic>
          </wp:inline>
        </w:drawing>
      </w:r>
      <w:r w:rsidR="00143EEC">
        <w:br/>
      </w:r>
      <w:r w:rsidR="00143EEC">
        <w:br/>
      </w:r>
    </w:p>
    <w:p w14:paraId="77A2BE1A" w14:textId="77777777" w:rsidR="000C4752" w:rsidRDefault="000C4752">
      <w:pPr>
        <w:rPr>
          <w:rFonts w:asciiTheme="majorHAnsi" w:eastAsiaTheme="majorEastAsia" w:hAnsiTheme="majorHAnsi" w:cstheme="majorBidi"/>
          <w:b/>
          <w:bCs/>
          <w:color w:val="2E74B5" w:themeColor="accent1" w:themeShade="BF"/>
          <w:sz w:val="28"/>
          <w:szCs w:val="28"/>
        </w:rPr>
      </w:pPr>
      <w:r>
        <w:br w:type="page"/>
      </w:r>
    </w:p>
    <w:p w14:paraId="4EE54B62" w14:textId="5DFA1A72" w:rsidR="000C4752" w:rsidRPr="000C4752" w:rsidRDefault="000C4752" w:rsidP="002824BA">
      <w:pPr>
        <w:pStyle w:val="Heading2"/>
      </w:pPr>
      <w:bookmarkStart w:id="32" w:name="_15._Scheduling_Work"/>
      <w:bookmarkStart w:id="33" w:name="_Toc175215922"/>
      <w:bookmarkEnd w:id="32"/>
      <w:r w:rsidRPr="000C4752">
        <w:lastRenderedPageBreak/>
        <w:t>Scheduling Work Bench</w:t>
      </w:r>
      <w:bookmarkEnd w:id="33"/>
    </w:p>
    <w:p w14:paraId="2B9CEB0E" w14:textId="77777777" w:rsidR="000C4752" w:rsidRPr="000C4752" w:rsidRDefault="000C4752" w:rsidP="00507F0A">
      <w:pPr>
        <w:rPr>
          <w:i/>
        </w:rPr>
      </w:pPr>
      <w:r w:rsidRPr="000C4752">
        <w:t>Overview</w:t>
      </w:r>
    </w:p>
    <w:p w14:paraId="0ABC32D8" w14:textId="2D4247EE" w:rsidR="000C4752" w:rsidRDefault="000C4752" w:rsidP="000C4752">
      <w:pPr>
        <w:rPr>
          <w:sz w:val="24"/>
          <w:szCs w:val="24"/>
        </w:rPr>
      </w:pPr>
      <w:r w:rsidRPr="000C4752">
        <w:rPr>
          <w:sz w:val="24"/>
          <w:szCs w:val="24"/>
        </w:rPr>
        <w:t>The Scheduling Work Bench is designed to efficiently manage work orders, including splitting large quantities into smaller job orders, editing schedules, and providing comprehensive views of production line statuses. This tool enhances scheduling accuracy and resource management by offering real-time insights and graphical representations of production schedules.</w:t>
      </w:r>
    </w:p>
    <w:p w14:paraId="62CE41BC" w14:textId="4D330BF9" w:rsidR="000C4752" w:rsidRPr="000C4752" w:rsidRDefault="000C4752" w:rsidP="000C4752">
      <w:pPr>
        <w:pStyle w:val="ListParagraph"/>
        <w:numPr>
          <w:ilvl w:val="0"/>
          <w:numId w:val="74"/>
        </w:numPr>
        <w:rPr>
          <w:sz w:val="24"/>
          <w:szCs w:val="24"/>
        </w:rPr>
      </w:pPr>
      <w:r>
        <w:rPr>
          <w:sz w:val="24"/>
          <w:szCs w:val="24"/>
        </w:rPr>
        <w:t>Initial Page</w:t>
      </w:r>
    </w:p>
    <w:p w14:paraId="5D152DBA" w14:textId="0E1DDBC2" w:rsidR="000C4752" w:rsidRDefault="000C4752" w:rsidP="000C4752">
      <w:pPr>
        <w:rPr>
          <w:sz w:val="24"/>
          <w:szCs w:val="24"/>
        </w:rPr>
      </w:pPr>
      <w:r w:rsidRPr="000C4752">
        <w:rPr>
          <w:noProof/>
          <w:sz w:val="24"/>
          <w:szCs w:val="24"/>
        </w:rPr>
        <w:drawing>
          <wp:inline distT="0" distB="0" distL="0" distR="0" wp14:anchorId="798DC5A2" wp14:editId="36368680">
            <wp:extent cx="6645910" cy="2870835"/>
            <wp:effectExtent l="19050" t="19050" r="2159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870835"/>
                    </a:xfrm>
                    <a:prstGeom prst="rect">
                      <a:avLst/>
                    </a:prstGeom>
                    <a:ln>
                      <a:solidFill>
                        <a:schemeClr val="tx1"/>
                      </a:solidFill>
                    </a:ln>
                  </pic:spPr>
                </pic:pic>
              </a:graphicData>
            </a:graphic>
          </wp:inline>
        </w:drawing>
      </w:r>
    </w:p>
    <w:p w14:paraId="2A8460F1" w14:textId="11A71C3B" w:rsidR="000C4752" w:rsidRPr="000C4752" w:rsidRDefault="000C4752" w:rsidP="000C4752">
      <w:pPr>
        <w:pStyle w:val="ListParagraph"/>
        <w:numPr>
          <w:ilvl w:val="0"/>
          <w:numId w:val="74"/>
        </w:numPr>
        <w:rPr>
          <w:sz w:val="24"/>
          <w:szCs w:val="24"/>
        </w:rPr>
      </w:pPr>
      <w:r>
        <w:rPr>
          <w:sz w:val="24"/>
          <w:szCs w:val="24"/>
        </w:rPr>
        <w:t>Scroll Down for Production Line Status Graphical Chart View</w:t>
      </w:r>
    </w:p>
    <w:p w14:paraId="79D3F719" w14:textId="5C3D1016" w:rsidR="000C4752" w:rsidRDefault="000C4752" w:rsidP="000C4752">
      <w:pPr>
        <w:rPr>
          <w:sz w:val="24"/>
          <w:szCs w:val="24"/>
        </w:rPr>
      </w:pPr>
      <w:r w:rsidRPr="000C4752">
        <w:rPr>
          <w:noProof/>
          <w:sz w:val="24"/>
          <w:szCs w:val="24"/>
        </w:rPr>
        <w:drawing>
          <wp:inline distT="0" distB="0" distL="0" distR="0" wp14:anchorId="06D753F5" wp14:editId="0F6C333B">
            <wp:extent cx="6645910" cy="2853690"/>
            <wp:effectExtent l="19050" t="19050" r="2159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53690"/>
                    </a:xfrm>
                    <a:prstGeom prst="rect">
                      <a:avLst/>
                    </a:prstGeom>
                    <a:ln>
                      <a:solidFill>
                        <a:schemeClr val="tx1"/>
                      </a:solidFill>
                    </a:ln>
                  </pic:spPr>
                </pic:pic>
              </a:graphicData>
            </a:graphic>
          </wp:inline>
        </w:drawing>
      </w:r>
    </w:p>
    <w:p w14:paraId="2D9EFE26" w14:textId="13105F7B" w:rsidR="000C4752" w:rsidRDefault="000C4752" w:rsidP="000C4752">
      <w:pPr>
        <w:rPr>
          <w:sz w:val="24"/>
          <w:szCs w:val="24"/>
        </w:rPr>
      </w:pPr>
    </w:p>
    <w:p w14:paraId="762BB890" w14:textId="60A52961" w:rsidR="000C4752" w:rsidRDefault="000C4752" w:rsidP="000C4752">
      <w:pPr>
        <w:rPr>
          <w:sz w:val="24"/>
          <w:szCs w:val="24"/>
        </w:rPr>
      </w:pPr>
    </w:p>
    <w:p w14:paraId="3B316467" w14:textId="552FDED2" w:rsidR="000C4752" w:rsidRPr="000C4752" w:rsidRDefault="000C4752" w:rsidP="000C4752">
      <w:pPr>
        <w:pStyle w:val="ListParagraph"/>
        <w:numPr>
          <w:ilvl w:val="0"/>
          <w:numId w:val="74"/>
        </w:numPr>
        <w:rPr>
          <w:sz w:val="24"/>
          <w:szCs w:val="24"/>
        </w:rPr>
      </w:pPr>
      <w:r>
        <w:rPr>
          <w:sz w:val="24"/>
          <w:szCs w:val="24"/>
        </w:rPr>
        <w:lastRenderedPageBreak/>
        <w:t>Scroll Down for PL Status Graph View</w:t>
      </w:r>
    </w:p>
    <w:p w14:paraId="2EE63D94" w14:textId="2488A5DF" w:rsidR="000C4752" w:rsidRPr="000C4752" w:rsidRDefault="000C4752" w:rsidP="000C4752">
      <w:pPr>
        <w:rPr>
          <w:sz w:val="24"/>
          <w:szCs w:val="24"/>
        </w:rPr>
      </w:pPr>
      <w:r w:rsidRPr="000C4752">
        <w:rPr>
          <w:noProof/>
          <w:sz w:val="24"/>
          <w:szCs w:val="24"/>
        </w:rPr>
        <w:drawing>
          <wp:inline distT="0" distB="0" distL="0" distR="0" wp14:anchorId="295025F8" wp14:editId="5D8C2AED">
            <wp:extent cx="6645910" cy="2853055"/>
            <wp:effectExtent l="19050" t="19050" r="21590" b="234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853055"/>
                    </a:xfrm>
                    <a:prstGeom prst="rect">
                      <a:avLst/>
                    </a:prstGeom>
                    <a:ln>
                      <a:solidFill>
                        <a:schemeClr val="tx1"/>
                      </a:solidFill>
                    </a:ln>
                  </pic:spPr>
                </pic:pic>
              </a:graphicData>
            </a:graphic>
          </wp:inline>
        </w:drawing>
      </w:r>
    </w:p>
    <w:p w14:paraId="17B12824" w14:textId="71E21E95" w:rsidR="000C4752" w:rsidRDefault="000C4752" w:rsidP="00507F0A">
      <w:pPr>
        <w:rPr>
          <w:i/>
        </w:rPr>
      </w:pPr>
      <w:r w:rsidRPr="000C4752">
        <w:t>Key Features</w:t>
      </w:r>
    </w:p>
    <w:p w14:paraId="41B6F7A6" w14:textId="59553460" w:rsidR="000C4752" w:rsidRPr="000C4752" w:rsidRDefault="000C4752" w:rsidP="000C4752">
      <w:pPr>
        <w:pStyle w:val="ListParagraph"/>
        <w:numPr>
          <w:ilvl w:val="0"/>
          <w:numId w:val="39"/>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Bulk Quantity Splitting</w:t>
      </w:r>
      <w:r w:rsidRPr="000C4752">
        <w:rPr>
          <w:rFonts w:eastAsia="Times New Roman" w:cstheme="minorHAnsi"/>
          <w:sz w:val="24"/>
          <w:szCs w:val="24"/>
          <w:lang w:eastAsia="en-IN"/>
        </w:rPr>
        <w:t>:</w:t>
      </w:r>
    </w:p>
    <w:p w14:paraId="23478601" w14:textId="77777777" w:rsidR="000C4752" w:rsidRPr="000C4752" w:rsidRDefault="000C4752" w:rsidP="000C4752">
      <w:pPr>
        <w:numPr>
          <w:ilvl w:val="0"/>
          <w:numId w:val="35"/>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Work Order Management</w:t>
      </w:r>
      <w:r w:rsidRPr="000C4752">
        <w:rPr>
          <w:rFonts w:eastAsia="Times New Roman" w:cstheme="minorHAnsi"/>
          <w:sz w:val="24"/>
          <w:szCs w:val="24"/>
          <w:lang w:eastAsia="en-IN"/>
        </w:rPr>
        <w:t>: Start with a bulk work order, e.g., 1000 units.</w:t>
      </w:r>
    </w:p>
    <w:p w14:paraId="09ECA105" w14:textId="77777777" w:rsidR="000C4752" w:rsidRPr="000C4752" w:rsidRDefault="000C4752" w:rsidP="000C4752">
      <w:pPr>
        <w:numPr>
          <w:ilvl w:val="0"/>
          <w:numId w:val="35"/>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Job Order Creation</w:t>
      </w:r>
      <w:r w:rsidRPr="000C4752">
        <w:rPr>
          <w:rFonts w:eastAsia="Times New Roman" w:cstheme="minorHAnsi"/>
          <w:sz w:val="24"/>
          <w:szCs w:val="24"/>
          <w:lang w:eastAsia="en-IN"/>
        </w:rPr>
        <w:t>: Divide the bulk quantity into smaller, manageable job orders. For example, split 1000 units into multiple job orders of 100 units each or other specified quantities.</w:t>
      </w:r>
    </w:p>
    <w:p w14:paraId="55E9E953" w14:textId="77777777" w:rsidR="000C4752" w:rsidRPr="000C4752" w:rsidRDefault="000C4752" w:rsidP="000C4752">
      <w:pPr>
        <w:numPr>
          <w:ilvl w:val="0"/>
          <w:numId w:val="35"/>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Custom Splits</w:t>
      </w:r>
      <w:r w:rsidRPr="000C4752">
        <w:rPr>
          <w:rFonts w:eastAsia="Times New Roman" w:cstheme="minorHAnsi"/>
          <w:sz w:val="24"/>
          <w:szCs w:val="24"/>
          <w:lang w:eastAsia="en-IN"/>
        </w:rPr>
        <w:t>: Configure varying quantities for each job order as needed to match production requirements and line capacities.</w:t>
      </w:r>
    </w:p>
    <w:p w14:paraId="09A8EAF3" w14:textId="5CB7F56A" w:rsidR="000C4752" w:rsidRPr="000C4752" w:rsidRDefault="000C4752" w:rsidP="000C4752">
      <w:pPr>
        <w:pStyle w:val="ListParagraph"/>
        <w:numPr>
          <w:ilvl w:val="0"/>
          <w:numId w:val="39"/>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Operation Assignment</w:t>
      </w:r>
      <w:r w:rsidRPr="000C4752">
        <w:rPr>
          <w:rFonts w:eastAsia="Times New Roman" w:cstheme="minorHAnsi"/>
          <w:sz w:val="24"/>
          <w:szCs w:val="24"/>
          <w:lang w:eastAsia="en-IN"/>
        </w:rPr>
        <w:t>:</w:t>
      </w:r>
    </w:p>
    <w:p w14:paraId="304A1EEE" w14:textId="77777777" w:rsidR="000C4752" w:rsidRPr="000C4752" w:rsidRDefault="000C4752" w:rsidP="000C4752">
      <w:pPr>
        <w:numPr>
          <w:ilvl w:val="0"/>
          <w:numId w:val="36"/>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Allocate each split job order to specific production lines.</w:t>
      </w:r>
    </w:p>
    <w:p w14:paraId="26916236" w14:textId="77777777" w:rsidR="000C4752" w:rsidRPr="000C4752" w:rsidRDefault="000C4752" w:rsidP="000C4752">
      <w:pPr>
        <w:numPr>
          <w:ilvl w:val="0"/>
          <w:numId w:val="36"/>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Assign shifts and dates for each job order based on operational availability and scheduling requirements.</w:t>
      </w:r>
    </w:p>
    <w:p w14:paraId="32716B9D" w14:textId="07FB472C" w:rsidR="000C4752" w:rsidRPr="000C4752" w:rsidRDefault="000C4752" w:rsidP="000C4752">
      <w:pPr>
        <w:pStyle w:val="ListParagraph"/>
        <w:numPr>
          <w:ilvl w:val="0"/>
          <w:numId w:val="39"/>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Validation Process</w:t>
      </w:r>
      <w:r w:rsidRPr="000C4752">
        <w:rPr>
          <w:rFonts w:eastAsia="Times New Roman" w:cstheme="minorHAnsi"/>
          <w:sz w:val="24"/>
          <w:szCs w:val="24"/>
          <w:lang w:eastAsia="en-IN"/>
        </w:rPr>
        <w:t>:</w:t>
      </w:r>
    </w:p>
    <w:p w14:paraId="443A3024" w14:textId="77777777" w:rsidR="000C4752" w:rsidRPr="000C4752" w:rsidRDefault="000C4752" w:rsidP="000C4752">
      <w:pPr>
        <w:numPr>
          <w:ilvl w:val="0"/>
          <w:numId w:val="37"/>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Use the "Validate" button to ensure that each split job order is feasible and that resources are available.</w:t>
      </w:r>
    </w:p>
    <w:p w14:paraId="0755A136" w14:textId="77777777" w:rsidR="000C4752" w:rsidRPr="000C4752" w:rsidRDefault="000C4752" w:rsidP="000C4752">
      <w:pPr>
        <w:numPr>
          <w:ilvl w:val="0"/>
          <w:numId w:val="37"/>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The system checks if the production line, shift, and date are clear of conflicts and if the schedule adheres to all constraints.</w:t>
      </w:r>
    </w:p>
    <w:p w14:paraId="7B1636B5" w14:textId="124D93E3" w:rsidR="000C4752" w:rsidRDefault="000C4752" w:rsidP="000C4752">
      <w:pPr>
        <w:numPr>
          <w:ilvl w:val="0"/>
          <w:numId w:val="37"/>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Positive validation allows you to save the job orders; negative validation provides error messages for required adjustments.</w:t>
      </w:r>
    </w:p>
    <w:p w14:paraId="452F1D71" w14:textId="168F1F46" w:rsidR="000C4752" w:rsidRPr="000C4752" w:rsidRDefault="000C4752" w:rsidP="000C4752">
      <w:pPr>
        <w:numPr>
          <w:ilvl w:val="0"/>
          <w:numId w:val="37"/>
        </w:numPr>
        <w:spacing w:before="100" w:beforeAutospacing="1" w:after="100" w:afterAutospacing="1" w:line="240" w:lineRule="auto"/>
        <w:rPr>
          <w:rFonts w:eastAsia="Times New Roman" w:cstheme="minorHAnsi"/>
          <w:sz w:val="24"/>
          <w:szCs w:val="24"/>
          <w:lang w:eastAsia="en-IN"/>
        </w:rPr>
      </w:pPr>
      <w:r>
        <w:t>Save the validated job orders.</w:t>
      </w:r>
    </w:p>
    <w:p w14:paraId="0BAF73D6" w14:textId="182A85B4" w:rsidR="000C4752" w:rsidRDefault="000C4752" w:rsidP="000C4752">
      <w:pPr>
        <w:spacing w:before="100" w:beforeAutospacing="1" w:after="100" w:afterAutospacing="1" w:line="240" w:lineRule="auto"/>
      </w:pPr>
    </w:p>
    <w:p w14:paraId="325803B6" w14:textId="3E1E1D76" w:rsidR="000C4752" w:rsidRDefault="000C4752" w:rsidP="000C4752">
      <w:pPr>
        <w:spacing w:before="100" w:beforeAutospacing="1" w:after="100" w:afterAutospacing="1" w:line="240" w:lineRule="auto"/>
      </w:pPr>
    </w:p>
    <w:p w14:paraId="245D1993"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24CACE80" w14:textId="6A2C26F4" w:rsidR="000C4752" w:rsidRPr="000C4752" w:rsidRDefault="000C4752" w:rsidP="000C4752">
      <w:pPr>
        <w:pStyle w:val="ListParagraph"/>
        <w:numPr>
          <w:ilvl w:val="0"/>
          <w:numId w:val="39"/>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Edit Schedule Functionality</w:t>
      </w:r>
      <w:r w:rsidRPr="000C4752">
        <w:rPr>
          <w:rFonts w:eastAsia="Times New Roman" w:cstheme="minorHAnsi"/>
          <w:sz w:val="24"/>
          <w:szCs w:val="24"/>
          <w:lang w:eastAsia="en-IN"/>
        </w:rPr>
        <w:t>:</w:t>
      </w:r>
    </w:p>
    <w:p w14:paraId="1360BF19" w14:textId="77777777" w:rsidR="000C4752" w:rsidRPr="000C4752" w:rsidRDefault="000C4752" w:rsidP="000C4752">
      <w:pPr>
        <w:numPr>
          <w:ilvl w:val="0"/>
          <w:numId w:val="40"/>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Editable Job Orders</w:t>
      </w:r>
      <w:r w:rsidRPr="000C4752">
        <w:rPr>
          <w:rFonts w:eastAsia="Times New Roman" w:cstheme="minorHAnsi"/>
          <w:sz w:val="24"/>
          <w:szCs w:val="24"/>
          <w:lang w:eastAsia="en-IN"/>
        </w:rPr>
        <w:t>: If a job order has not yet started, you can edit its details, including production line, shift, and date.</w:t>
      </w:r>
    </w:p>
    <w:p w14:paraId="018FD736" w14:textId="77777777" w:rsidR="000C4752" w:rsidRPr="000C4752" w:rsidRDefault="000C4752" w:rsidP="000C4752">
      <w:pPr>
        <w:numPr>
          <w:ilvl w:val="0"/>
          <w:numId w:val="40"/>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Revalidation</w:t>
      </w:r>
      <w:r w:rsidRPr="000C4752">
        <w:rPr>
          <w:rFonts w:eastAsia="Times New Roman" w:cstheme="minorHAnsi"/>
          <w:sz w:val="24"/>
          <w:szCs w:val="24"/>
          <w:lang w:eastAsia="en-IN"/>
        </w:rPr>
        <w:t>: After making changes to the job order, revalidate the schedule to ensure all adjustments are compatible and conflicts are resolved.</w:t>
      </w:r>
    </w:p>
    <w:p w14:paraId="766B3811" w14:textId="1B63721C" w:rsidR="000C4752" w:rsidRDefault="000C4752" w:rsidP="000C4752">
      <w:pPr>
        <w:numPr>
          <w:ilvl w:val="0"/>
          <w:numId w:val="40"/>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Update and Save</w:t>
      </w:r>
      <w:r w:rsidRPr="000C4752">
        <w:rPr>
          <w:rFonts w:eastAsia="Times New Roman" w:cstheme="minorHAnsi"/>
          <w:sz w:val="24"/>
          <w:szCs w:val="24"/>
          <w:lang w:eastAsia="en-IN"/>
        </w:rPr>
        <w:t>: Apply changes and save the updated job order schedule once revalidation is successful.</w:t>
      </w:r>
    </w:p>
    <w:p w14:paraId="53B1C672" w14:textId="7AAE86A9" w:rsidR="000C4752" w:rsidRPr="000C4752" w:rsidRDefault="000C4752" w:rsidP="000C4752">
      <w:pPr>
        <w:pStyle w:val="ListParagraph"/>
        <w:numPr>
          <w:ilvl w:val="0"/>
          <w:numId w:val="39"/>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Error Handling and Revalidation</w:t>
      </w:r>
      <w:r w:rsidRPr="000C4752">
        <w:rPr>
          <w:rFonts w:eastAsia="Times New Roman" w:cstheme="minorHAnsi"/>
          <w:sz w:val="24"/>
          <w:szCs w:val="24"/>
          <w:lang w:eastAsia="en-IN"/>
        </w:rPr>
        <w:t>:</w:t>
      </w:r>
    </w:p>
    <w:p w14:paraId="6616F3F4" w14:textId="77777777" w:rsidR="000C4752" w:rsidRPr="000C4752" w:rsidRDefault="000C4752" w:rsidP="000C4752">
      <w:pPr>
        <w:numPr>
          <w:ilvl w:val="0"/>
          <w:numId w:val="38"/>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Address any validation issues by modifying the production line, shift, or date as suggested by the system.</w:t>
      </w:r>
    </w:p>
    <w:p w14:paraId="1999D11A" w14:textId="77777777" w:rsidR="000C4752" w:rsidRPr="000C4752" w:rsidRDefault="000C4752" w:rsidP="000C4752">
      <w:pPr>
        <w:numPr>
          <w:ilvl w:val="0"/>
          <w:numId w:val="38"/>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Revalidate after adjustments to ensure all conditions are satisfied.</w:t>
      </w:r>
    </w:p>
    <w:p w14:paraId="56F13C35" w14:textId="09C697AA" w:rsidR="000C4752" w:rsidRPr="000C4752" w:rsidRDefault="000C4752" w:rsidP="000C4752">
      <w:pPr>
        <w:numPr>
          <w:ilvl w:val="0"/>
          <w:numId w:val="38"/>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Continue this process until all job orders are successfully validated and saved.</w:t>
      </w:r>
    </w:p>
    <w:p w14:paraId="5BFD97D3" w14:textId="1AB456FE" w:rsidR="000C4752" w:rsidRPr="000C4752" w:rsidRDefault="000C4752" w:rsidP="000C4752">
      <w:pPr>
        <w:spacing w:before="100" w:beforeAutospacing="1" w:after="100" w:afterAutospacing="1" w:line="240" w:lineRule="auto"/>
        <w:ind w:firstLine="360"/>
        <w:rPr>
          <w:rFonts w:eastAsia="Times New Roman" w:cstheme="minorHAnsi"/>
          <w:sz w:val="24"/>
          <w:szCs w:val="24"/>
          <w:lang w:eastAsia="en-IN"/>
        </w:rPr>
      </w:pPr>
      <w:r w:rsidRPr="000C4752">
        <w:rPr>
          <w:rFonts w:eastAsia="Times New Roman" w:cstheme="minorHAnsi"/>
          <w:sz w:val="24"/>
          <w:szCs w:val="24"/>
          <w:lang w:eastAsia="en-IN"/>
        </w:rPr>
        <w:t xml:space="preserve"> </w:t>
      </w:r>
      <w:r>
        <w:rPr>
          <w:rFonts w:eastAsia="Times New Roman" w:cstheme="minorHAnsi"/>
          <w:sz w:val="24"/>
          <w:szCs w:val="24"/>
          <w:lang w:eastAsia="en-IN"/>
        </w:rPr>
        <w:t>6.</w:t>
      </w:r>
      <w:r w:rsidRPr="000C4752">
        <w:rPr>
          <w:rFonts w:eastAsia="Times New Roman" w:cstheme="minorHAnsi"/>
          <w:sz w:val="24"/>
          <w:szCs w:val="24"/>
          <w:lang w:eastAsia="en-IN"/>
        </w:rPr>
        <w:t xml:space="preserve">  </w:t>
      </w:r>
      <w:r w:rsidRPr="000C4752">
        <w:rPr>
          <w:rFonts w:eastAsia="Times New Roman" w:cstheme="minorHAnsi"/>
          <w:b/>
          <w:bCs/>
          <w:sz w:val="24"/>
          <w:szCs w:val="24"/>
          <w:lang w:eastAsia="en-IN"/>
        </w:rPr>
        <w:t>Production Line Status Viewing</w:t>
      </w:r>
      <w:r w:rsidRPr="000C4752">
        <w:rPr>
          <w:rFonts w:eastAsia="Times New Roman" w:cstheme="minorHAnsi"/>
          <w:sz w:val="24"/>
          <w:szCs w:val="24"/>
          <w:lang w:eastAsia="en-IN"/>
        </w:rPr>
        <w:t>:</w:t>
      </w:r>
    </w:p>
    <w:p w14:paraId="2AB66181" w14:textId="27933544" w:rsidR="000C4752" w:rsidRPr="000C4752" w:rsidRDefault="000C4752" w:rsidP="000C4752">
      <w:pPr>
        <w:numPr>
          <w:ilvl w:val="0"/>
          <w:numId w:val="41"/>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Status Screen Access</w:t>
      </w:r>
      <w:r w:rsidRPr="000C4752">
        <w:rPr>
          <w:rFonts w:eastAsia="Times New Roman" w:cstheme="minorHAnsi"/>
          <w:sz w:val="24"/>
          <w:szCs w:val="24"/>
          <w:lang w:eastAsia="en-IN"/>
        </w:rPr>
        <w:t>: View the status of production line directly from the Scheduling Work Bench.</w:t>
      </w:r>
    </w:p>
    <w:p w14:paraId="31C76243" w14:textId="7A813B2C" w:rsidR="000C4752" w:rsidRDefault="000C4752" w:rsidP="000C4752">
      <w:pPr>
        <w:numPr>
          <w:ilvl w:val="0"/>
          <w:numId w:val="41"/>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Scheduling Based on Status</w:t>
      </w:r>
      <w:r w:rsidRPr="000C4752">
        <w:rPr>
          <w:rFonts w:eastAsia="Times New Roman" w:cstheme="minorHAnsi"/>
          <w:sz w:val="24"/>
          <w:szCs w:val="24"/>
          <w:lang w:eastAsia="en-IN"/>
        </w:rPr>
        <w:t xml:space="preserve">: Make informed scheduling decisions based on the </w:t>
      </w:r>
      <w:proofErr w:type="gramStart"/>
      <w:r w:rsidRPr="000C4752">
        <w:rPr>
          <w:rFonts w:eastAsia="Times New Roman" w:cstheme="minorHAnsi"/>
          <w:sz w:val="24"/>
          <w:szCs w:val="24"/>
          <w:lang w:eastAsia="en-IN"/>
        </w:rPr>
        <w:t>current status</w:t>
      </w:r>
      <w:proofErr w:type="gramEnd"/>
      <w:r w:rsidRPr="000C4752">
        <w:rPr>
          <w:rFonts w:eastAsia="Times New Roman" w:cstheme="minorHAnsi"/>
          <w:sz w:val="24"/>
          <w:szCs w:val="24"/>
          <w:lang w:eastAsia="en-IN"/>
        </w:rPr>
        <w:t xml:space="preserve"> of production lines to avoid conflicts and optimize resource utilization.</w:t>
      </w:r>
    </w:p>
    <w:p w14:paraId="4AC8101A" w14:textId="66D5C932" w:rsidR="000C4752" w:rsidRDefault="000C4752" w:rsidP="000C4752">
      <w:pPr>
        <w:numPr>
          <w:ilvl w:val="0"/>
          <w:numId w:val="41"/>
        </w:numPr>
        <w:spacing w:before="100" w:beforeAutospacing="1" w:after="100" w:afterAutospacing="1" w:line="240" w:lineRule="auto"/>
        <w:rPr>
          <w:rFonts w:eastAsia="Times New Roman" w:cstheme="minorHAnsi"/>
          <w:sz w:val="24"/>
          <w:szCs w:val="24"/>
          <w:lang w:eastAsia="en-IN"/>
        </w:rPr>
      </w:pPr>
      <w:r>
        <w:rPr>
          <w:rFonts w:eastAsia="Times New Roman" w:cstheme="minorHAnsi"/>
          <w:bCs/>
          <w:sz w:val="24"/>
          <w:szCs w:val="24"/>
          <w:lang w:eastAsia="en-IN"/>
        </w:rPr>
        <w:t xml:space="preserve">All actions involved in production line status can be done from the </w:t>
      </w:r>
      <w:proofErr w:type="gramStart"/>
      <w:r>
        <w:rPr>
          <w:rFonts w:eastAsia="Times New Roman" w:cstheme="minorHAnsi"/>
          <w:bCs/>
          <w:sz w:val="24"/>
          <w:szCs w:val="24"/>
          <w:lang w:eastAsia="en-IN"/>
        </w:rPr>
        <w:t>pop up</w:t>
      </w:r>
      <w:proofErr w:type="gramEnd"/>
      <w:r>
        <w:rPr>
          <w:rFonts w:eastAsia="Times New Roman" w:cstheme="minorHAnsi"/>
          <w:bCs/>
          <w:sz w:val="24"/>
          <w:szCs w:val="24"/>
          <w:lang w:eastAsia="en-IN"/>
        </w:rPr>
        <w:t xml:space="preserve"> screen.</w:t>
      </w:r>
    </w:p>
    <w:p w14:paraId="4C16E64E" w14:textId="2D4BC8E1" w:rsidR="000C4752" w:rsidRDefault="000C4752" w:rsidP="000C4752">
      <w:pPr>
        <w:spacing w:before="100" w:beforeAutospacing="1" w:after="100" w:afterAutospacing="1" w:line="240" w:lineRule="auto"/>
        <w:rPr>
          <w:rFonts w:eastAsia="Times New Roman" w:cstheme="minorHAnsi"/>
          <w:sz w:val="24"/>
          <w:szCs w:val="24"/>
          <w:lang w:eastAsia="en-IN"/>
        </w:rPr>
      </w:pPr>
    </w:p>
    <w:p w14:paraId="4F661D41" w14:textId="630A1D08" w:rsidR="000C4752" w:rsidRPr="000C4752" w:rsidRDefault="000C4752" w:rsidP="000C4752">
      <w:pPr>
        <w:pStyle w:val="ListParagraph"/>
        <w:numPr>
          <w:ilvl w:val="0"/>
          <w:numId w:val="41"/>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 xml:space="preserve">Click on </w:t>
      </w:r>
      <w:r w:rsidRPr="000C4752">
        <w:rPr>
          <w:rFonts w:eastAsia="Times New Roman" w:cstheme="minorHAnsi"/>
          <w:noProof/>
          <w:sz w:val="24"/>
          <w:szCs w:val="24"/>
          <w:lang w:eastAsia="en-IN"/>
        </w:rPr>
        <w:drawing>
          <wp:inline distT="0" distB="0" distL="0" distR="0" wp14:anchorId="0B02635C" wp14:editId="1FC31786">
            <wp:extent cx="428685" cy="161948"/>
            <wp:effectExtent l="19050" t="19050" r="9525" b="28575"/>
            <wp:docPr id="1562020216" name="Picture 156202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685" cy="161948"/>
                    </a:xfrm>
                    <a:prstGeom prst="rect">
                      <a:avLst/>
                    </a:prstGeom>
                    <a:ln>
                      <a:solidFill>
                        <a:schemeClr val="tx1"/>
                      </a:solidFill>
                    </a:ln>
                  </pic:spPr>
                </pic:pic>
              </a:graphicData>
            </a:graphic>
          </wp:inline>
        </w:drawing>
      </w:r>
      <w:r>
        <w:rPr>
          <w:rFonts w:eastAsia="Times New Roman" w:cstheme="minorHAnsi"/>
          <w:sz w:val="24"/>
          <w:szCs w:val="24"/>
          <w:lang w:eastAsia="en-IN"/>
        </w:rPr>
        <w:t xml:space="preserve"> Get Pl button to see the PL records.</w:t>
      </w:r>
    </w:p>
    <w:p w14:paraId="728F1184" w14:textId="037B0BCD" w:rsid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7935B61E" wp14:editId="1376DDCF">
            <wp:extent cx="6645910" cy="2656205"/>
            <wp:effectExtent l="19050" t="19050" r="21590" b="10795"/>
            <wp:docPr id="1562020172" name="Picture 15620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656205"/>
                    </a:xfrm>
                    <a:prstGeom prst="rect">
                      <a:avLst/>
                    </a:prstGeom>
                    <a:ln>
                      <a:solidFill>
                        <a:schemeClr val="tx1"/>
                      </a:solidFill>
                    </a:ln>
                  </pic:spPr>
                </pic:pic>
              </a:graphicData>
            </a:graphic>
          </wp:inline>
        </w:drawing>
      </w:r>
    </w:p>
    <w:p w14:paraId="2D1D1384"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0C05AAC2"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617493EF" w14:textId="58D7B3D7" w:rsidR="000C4752" w:rsidRPr="000C4752" w:rsidRDefault="000C4752" w:rsidP="000C4752">
      <w:pPr>
        <w:pStyle w:val="ListParagraph"/>
        <w:numPr>
          <w:ilvl w:val="0"/>
          <w:numId w:val="75"/>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lastRenderedPageBreak/>
        <w:t>Production Line Status screen will be opened as a pop up.</w:t>
      </w:r>
    </w:p>
    <w:p w14:paraId="22805A2B" w14:textId="38424597" w:rsidR="000C4752" w:rsidRP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7E1D0DB6" wp14:editId="177D66D2">
            <wp:extent cx="6645910" cy="2857500"/>
            <wp:effectExtent l="19050" t="19050" r="21590" b="19050"/>
            <wp:docPr id="1562020173" name="Picture 156202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857500"/>
                    </a:xfrm>
                    <a:prstGeom prst="rect">
                      <a:avLst/>
                    </a:prstGeom>
                    <a:ln>
                      <a:solidFill>
                        <a:schemeClr val="tx1"/>
                      </a:solidFill>
                    </a:ln>
                  </pic:spPr>
                </pic:pic>
              </a:graphicData>
            </a:graphic>
          </wp:inline>
        </w:drawing>
      </w:r>
    </w:p>
    <w:p w14:paraId="15F8A83B"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530EB95F"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1B51ED6A"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177E9960"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3189D434"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6E326A62"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668E2859"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3B20BC3D" w14:textId="506172D3" w:rsidR="000C4752" w:rsidRDefault="000C4752" w:rsidP="000C4752">
      <w:p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br/>
      </w:r>
      <w:r>
        <w:rPr>
          <w:rFonts w:eastAsia="Times New Roman" w:cstheme="minorHAnsi"/>
          <w:sz w:val="24"/>
          <w:szCs w:val="24"/>
          <w:lang w:eastAsia="en-IN"/>
        </w:rPr>
        <w:br/>
      </w:r>
    </w:p>
    <w:p w14:paraId="457EE20B" w14:textId="5AE1E3E5" w:rsidR="000C4752" w:rsidRDefault="000C4752" w:rsidP="000C4752">
      <w:pPr>
        <w:spacing w:before="100" w:beforeAutospacing="1" w:after="100" w:afterAutospacing="1" w:line="240" w:lineRule="auto"/>
        <w:rPr>
          <w:rFonts w:eastAsia="Times New Roman" w:cstheme="minorHAnsi"/>
          <w:sz w:val="24"/>
          <w:szCs w:val="24"/>
          <w:lang w:eastAsia="en-IN"/>
        </w:rPr>
      </w:pPr>
    </w:p>
    <w:p w14:paraId="26F0AA59" w14:textId="625905A3" w:rsidR="000C4752" w:rsidRDefault="000C4752" w:rsidP="000C4752">
      <w:pPr>
        <w:spacing w:before="100" w:beforeAutospacing="1" w:after="100" w:afterAutospacing="1" w:line="240" w:lineRule="auto"/>
        <w:rPr>
          <w:rFonts w:eastAsia="Times New Roman" w:cstheme="minorHAnsi"/>
          <w:sz w:val="24"/>
          <w:szCs w:val="24"/>
          <w:lang w:eastAsia="en-IN"/>
        </w:rPr>
      </w:pPr>
    </w:p>
    <w:p w14:paraId="0C3A1C07" w14:textId="1A5BCA3F" w:rsidR="000C4752" w:rsidRDefault="000C4752" w:rsidP="000C4752">
      <w:pPr>
        <w:spacing w:before="100" w:beforeAutospacing="1" w:after="100" w:afterAutospacing="1" w:line="240" w:lineRule="auto"/>
        <w:rPr>
          <w:rFonts w:eastAsia="Times New Roman" w:cstheme="minorHAnsi"/>
          <w:sz w:val="24"/>
          <w:szCs w:val="24"/>
          <w:lang w:eastAsia="en-IN"/>
        </w:rPr>
      </w:pPr>
    </w:p>
    <w:p w14:paraId="4E6A8D08" w14:textId="0494CAB5" w:rsidR="000C4752" w:rsidRDefault="000C4752" w:rsidP="000C4752">
      <w:pPr>
        <w:spacing w:before="100" w:beforeAutospacing="1" w:after="100" w:afterAutospacing="1" w:line="240" w:lineRule="auto"/>
        <w:rPr>
          <w:rFonts w:eastAsia="Times New Roman" w:cstheme="minorHAnsi"/>
          <w:sz w:val="24"/>
          <w:szCs w:val="24"/>
          <w:lang w:eastAsia="en-IN"/>
        </w:rPr>
      </w:pPr>
    </w:p>
    <w:p w14:paraId="5B3147CF" w14:textId="38C9BE25" w:rsidR="000C4752" w:rsidRDefault="000C4752" w:rsidP="000C4752">
      <w:pPr>
        <w:spacing w:before="100" w:beforeAutospacing="1" w:after="100" w:afterAutospacing="1" w:line="240" w:lineRule="auto"/>
        <w:rPr>
          <w:rFonts w:eastAsia="Times New Roman" w:cstheme="minorHAnsi"/>
          <w:sz w:val="24"/>
          <w:szCs w:val="24"/>
          <w:lang w:eastAsia="en-IN"/>
        </w:rPr>
      </w:pPr>
    </w:p>
    <w:p w14:paraId="2E905DCB"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078AA490" w14:textId="58484EAC" w:rsidR="000C4752" w:rsidRPr="00B81376" w:rsidRDefault="000C4752" w:rsidP="00507F0A">
      <w:pPr>
        <w:rPr>
          <w:rStyle w:val="IntenseEmphasis"/>
          <w:b w:val="0"/>
          <w:bCs w:val="0"/>
          <w:i w:val="0"/>
          <w:iCs w:val="0"/>
          <w:color w:val="auto"/>
        </w:rPr>
      </w:pPr>
      <w:r w:rsidRPr="00B81376">
        <w:rPr>
          <w:rStyle w:val="IntenseEmphasis"/>
          <w:b w:val="0"/>
          <w:bCs w:val="0"/>
          <w:i w:val="0"/>
          <w:iCs w:val="0"/>
          <w:color w:val="auto"/>
        </w:rPr>
        <w:lastRenderedPageBreak/>
        <w:t>Workflow to schedule a job order</w:t>
      </w:r>
      <w:r w:rsidRPr="00B81376">
        <w:rPr>
          <w:rStyle w:val="IntenseEmphasis"/>
          <w:b w:val="0"/>
          <w:bCs w:val="0"/>
          <w:i w:val="0"/>
          <w:iCs w:val="0"/>
          <w:color w:val="auto"/>
        </w:rPr>
        <w:br/>
      </w:r>
    </w:p>
    <w:p w14:paraId="11885C35" w14:textId="77777777" w:rsidR="000C4752" w:rsidRPr="000C4752" w:rsidRDefault="000C4752" w:rsidP="000C4752">
      <w:pPr>
        <w:numPr>
          <w:ilvl w:val="0"/>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Add New Schedule Entry</w:t>
      </w:r>
      <w:r w:rsidRPr="000C4752">
        <w:rPr>
          <w:rFonts w:eastAsia="Times New Roman" w:cstheme="minorHAnsi"/>
          <w:sz w:val="24"/>
          <w:szCs w:val="24"/>
          <w:lang w:eastAsia="en-IN"/>
        </w:rPr>
        <w:t>:</w:t>
      </w:r>
    </w:p>
    <w:p w14:paraId="37461D78" w14:textId="2E4089E6" w:rsid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 xml:space="preserve">Click the </w:t>
      </w:r>
      <w:r w:rsidRPr="000C4752">
        <w:rPr>
          <w:rFonts w:eastAsia="Times New Roman" w:cstheme="minorHAnsi"/>
          <w:noProof/>
          <w:sz w:val="24"/>
          <w:szCs w:val="24"/>
          <w:lang w:eastAsia="en-IN"/>
        </w:rPr>
        <w:drawing>
          <wp:inline distT="0" distB="0" distL="0" distR="0" wp14:anchorId="01CCEC5A" wp14:editId="2D93D911">
            <wp:extent cx="523948" cy="161948"/>
            <wp:effectExtent l="0" t="0" r="0" b="9525"/>
            <wp:docPr id="1562020214" name="Picture 156202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948" cy="161948"/>
                    </a:xfrm>
                    <a:prstGeom prst="rect">
                      <a:avLst/>
                    </a:prstGeom>
                  </pic:spPr>
                </pic:pic>
              </a:graphicData>
            </a:graphic>
          </wp:inline>
        </w:drawing>
      </w:r>
      <w:r>
        <w:rPr>
          <w:rFonts w:eastAsia="Times New Roman" w:cstheme="minorHAnsi"/>
          <w:sz w:val="24"/>
          <w:szCs w:val="24"/>
          <w:lang w:eastAsia="en-IN"/>
        </w:rPr>
        <w:t xml:space="preserve"> </w:t>
      </w:r>
      <w:r w:rsidRPr="000C4752">
        <w:rPr>
          <w:rFonts w:eastAsia="Times New Roman" w:cstheme="minorHAnsi"/>
          <w:sz w:val="24"/>
          <w:szCs w:val="24"/>
          <w:lang w:eastAsia="en-IN"/>
        </w:rPr>
        <w:t>"Add Row" button to create a new job order entry in the scheduling workbench.</w:t>
      </w:r>
    </w:p>
    <w:p w14:paraId="193270DB" w14:textId="0C37755C" w:rsidR="000C4752" w:rsidRDefault="000C4752" w:rsidP="000C4752">
      <w:pPr>
        <w:spacing w:before="100" w:beforeAutospacing="1" w:after="100" w:afterAutospacing="1" w:line="240" w:lineRule="auto"/>
        <w:ind w:left="720"/>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35F83E6E" wp14:editId="12FCBDFE">
            <wp:extent cx="6188710" cy="2294896"/>
            <wp:effectExtent l="19050" t="19050" r="2159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92520" cy="2296309"/>
                    </a:xfrm>
                    <a:prstGeom prst="rect">
                      <a:avLst/>
                    </a:prstGeom>
                    <a:ln>
                      <a:solidFill>
                        <a:schemeClr val="tx1"/>
                      </a:solidFill>
                    </a:ln>
                  </pic:spPr>
                </pic:pic>
              </a:graphicData>
            </a:graphic>
          </wp:inline>
        </w:drawing>
      </w:r>
    </w:p>
    <w:p w14:paraId="469DF62E" w14:textId="5551FB15" w:rsidR="000C4752" w:rsidRPr="000C4752" w:rsidRDefault="000C4752" w:rsidP="000C4752">
      <w:pPr>
        <w:pStyle w:val="ListParagraph"/>
        <w:numPr>
          <w:ilvl w:val="0"/>
          <w:numId w:val="69"/>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 xml:space="preserve">New </w:t>
      </w:r>
      <w:proofErr w:type="gramStart"/>
      <w:r>
        <w:rPr>
          <w:rFonts w:eastAsia="Times New Roman" w:cstheme="minorHAnsi"/>
          <w:sz w:val="24"/>
          <w:szCs w:val="24"/>
          <w:lang w:eastAsia="en-IN"/>
        </w:rPr>
        <w:t>Pop up</w:t>
      </w:r>
      <w:proofErr w:type="gramEnd"/>
      <w:r>
        <w:rPr>
          <w:rFonts w:eastAsia="Times New Roman" w:cstheme="minorHAnsi"/>
          <w:sz w:val="24"/>
          <w:szCs w:val="24"/>
          <w:lang w:eastAsia="en-IN"/>
        </w:rPr>
        <w:t xml:space="preserve"> screen will be opened as below.</w:t>
      </w:r>
    </w:p>
    <w:p w14:paraId="17B6A8F4" w14:textId="3905B229" w:rsidR="000C4752" w:rsidRDefault="000C4752" w:rsidP="000C4752">
      <w:pPr>
        <w:spacing w:before="100" w:beforeAutospacing="1" w:after="100" w:afterAutospacing="1" w:line="240" w:lineRule="auto"/>
        <w:ind w:left="720"/>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18A28676" wp14:editId="45581936">
            <wp:extent cx="6255385" cy="2671060"/>
            <wp:effectExtent l="19050" t="19050" r="12065" b="15240"/>
            <wp:docPr id="1562020160" name="Picture 156202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69140" cy="2676934"/>
                    </a:xfrm>
                    <a:prstGeom prst="rect">
                      <a:avLst/>
                    </a:prstGeom>
                    <a:ln>
                      <a:solidFill>
                        <a:schemeClr val="tx1"/>
                      </a:solidFill>
                    </a:ln>
                  </pic:spPr>
                </pic:pic>
              </a:graphicData>
            </a:graphic>
          </wp:inline>
        </w:drawing>
      </w:r>
    </w:p>
    <w:p w14:paraId="2A908F7C" w14:textId="314F679C" w:rsidR="000C4752" w:rsidRDefault="000C4752" w:rsidP="000C4752">
      <w:pPr>
        <w:spacing w:before="100" w:beforeAutospacing="1" w:after="100" w:afterAutospacing="1" w:line="240" w:lineRule="auto"/>
        <w:ind w:left="720"/>
        <w:rPr>
          <w:rFonts w:eastAsia="Times New Roman" w:cstheme="minorHAnsi"/>
          <w:sz w:val="24"/>
          <w:szCs w:val="24"/>
          <w:lang w:eastAsia="en-IN"/>
        </w:rPr>
      </w:pPr>
    </w:p>
    <w:p w14:paraId="4E4689B6" w14:textId="6481F269" w:rsidR="000C4752" w:rsidRDefault="000C4752" w:rsidP="000C4752">
      <w:pPr>
        <w:spacing w:before="100" w:beforeAutospacing="1" w:after="100" w:afterAutospacing="1" w:line="240" w:lineRule="auto"/>
        <w:ind w:left="720"/>
        <w:rPr>
          <w:rFonts w:eastAsia="Times New Roman" w:cstheme="minorHAnsi"/>
          <w:sz w:val="24"/>
          <w:szCs w:val="24"/>
          <w:lang w:eastAsia="en-IN"/>
        </w:rPr>
      </w:pPr>
    </w:p>
    <w:p w14:paraId="683D9F60" w14:textId="3F8AF973" w:rsidR="000C4752" w:rsidRDefault="000C4752" w:rsidP="000C4752">
      <w:pPr>
        <w:spacing w:before="100" w:beforeAutospacing="1" w:after="100" w:afterAutospacing="1" w:line="240" w:lineRule="auto"/>
        <w:ind w:left="720"/>
        <w:rPr>
          <w:rFonts w:eastAsia="Times New Roman" w:cstheme="minorHAnsi"/>
          <w:sz w:val="24"/>
          <w:szCs w:val="24"/>
          <w:lang w:eastAsia="en-IN"/>
        </w:rPr>
      </w:pPr>
    </w:p>
    <w:p w14:paraId="51909A33" w14:textId="7F33AB82" w:rsidR="000C4752" w:rsidRDefault="000C4752" w:rsidP="000C4752">
      <w:pPr>
        <w:spacing w:before="100" w:beforeAutospacing="1" w:after="100" w:afterAutospacing="1" w:line="240" w:lineRule="auto"/>
        <w:ind w:left="720"/>
        <w:rPr>
          <w:rFonts w:eastAsia="Times New Roman" w:cstheme="minorHAnsi"/>
          <w:sz w:val="24"/>
          <w:szCs w:val="24"/>
          <w:lang w:eastAsia="en-IN"/>
        </w:rPr>
      </w:pPr>
    </w:p>
    <w:p w14:paraId="7C47A4FE" w14:textId="0550FBB4" w:rsidR="000C4752" w:rsidRDefault="000C4752" w:rsidP="000C4752">
      <w:pPr>
        <w:spacing w:before="100" w:beforeAutospacing="1" w:after="100" w:afterAutospacing="1" w:line="240" w:lineRule="auto"/>
        <w:ind w:left="720"/>
        <w:rPr>
          <w:rFonts w:eastAsia="Times New Roman" w:cstheme="minorHAnsi"/>
          <w:sz w:val="24"/>
          <w:szCs w:val="24"/>
          <w:lang w:eastAsia="en-IN"/>
        </w:rPr>
      </w:pPr>
    </w:p>
    <w:p w14:paraId="0ED4E0BE" w14:textId="77777777" w:rsidR="000C4752" w:rsidRDefault="000C4752" w:rsidP="000C4752">
      <w:pPr>
        <w:spacing w:before="100" w:beforeAutospacing="1" w:after="100" w:afterAutospacing="1" w:line="240" w:lineRule="auto"/>
        <w:ind w:left="720"/>
        <w:rPr>
          <w:rFonts w:eastAsia="Times New Roman" w:cstheme="minorHAnsi"/>
          <w:sz w:val="24"/>
          <w:szCs w:val="24"/>
          <w:lang w:eastAsia="en-IN"/>
        </w:rPr>
      </w:pPr>
    </w:p>
    <w:p w14:paraId="790E74B7" w14:textId="77777777" w:rsidR="000C4752" w:rsidRPr="000C4752" w:rsidRDefault="000C4752" w:rsidP="000C4752">
      <w:pPr>
        <w:spacing w:before="100" w:beforeAutospacing="1" w:after="100" w:afterAutospacing="1" w:line="240" w:lineRule="auto"/>
        <w:ind w:left="720"/>
        <w:rPr>
          <w:rFonts w:eastAsia="Times New Roman" w:cstheme="minorHAnsi"/>
          <w:sz w:val="24"/>
          <w:szCs w:val="24"/>
          <w:lang w:eastAsia="en-IN"/>
        </w:rPr>
      </w:pPr>
    </w:p>
    <w:p w14:paraId="17E5519F" w14:textId="77777777" w:rsidR="000C4752" w:rsidRPr="000C4752" w:rsidRDefault="000C4752" w:rsidP="000C4752">
      <w:pPr>
        <w:numPr>
          <w:ilvl w:val="0"/>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Select Work Order</w:t>
      </w:r>
      <w:r w:rsidRPr="000C4752">
        <w:rPr>
          <w:rFonts w:eastAsia="Times New Roman" w:cstheme="minorHAnsi"/>
          <w:sz w:val="24"/>
          <w:szCs w:val="24"/>
          <w:lang w:eastAsia="en-IN"/>
        </w:rPr>
        <w:t>:</w:t>
      </w:r>
    </w:p>
    <w:p w14:paraId="5379101C" w14:textId="77777777" w:rsidR="000C4752" w:rsidRP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Click the dropdown menu in the "Work Order" field.</w:t>
      </w:r>
    </w:p>
    <w:p w14:paraId="666BE9B9" w14:textId="3A193837" w:rsid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Choose the work order you want to schedule</w:t>
      </w:r>
      <w:r>
        <w:rPr>
          <w:rFonts w:eastAsia="Times New Roman" w:cstheme="minorHAnsi"/>
          <w:sz w:val="24"/>
          <w:szCs w:val="24"/>
          <w:lang w:eastAsia="en-IN"/>
        </w:rPr>
        <w:t xml:space="preserve"> and click on </w:t>
      </w:r>
      <w:r w:rsidRPr="000C4752">
        <w:rPr>
          <w:rFonts w:eastAsia="Times New Roman" w:cstheme="minorHAnsi"/>
          <w:noProof/>
          <w:sz w:val="24"/>
          <w:szCs w:val="24"/>
          <w:lang w:eastAsia="en-IN"/>
        </w:rPr>
        <w:drawing>
          <wp:inline distT="0" distB="0" distL="0" distR="0" wp14:anchorId="11F1D7CA" wp14:editId="05F0282B">
            <wp:extent cx="581106" cy="104790"/>
            <wp:effectExtent l="0" t="0" r="0" b="9525"/>
            <wp:docPr id="1562020213" name="Picture 156202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1106" cy="104790"/>
                    </a:xfrm>
                    <a:prstGeom prst="rect">
                      <a:avLst/>
                    </a:prstGeom>
                  </pic:spPr>
                </pic:pic>
              </a:graphicData>
            </a:graphic>
          </wp:inline>
        </w:drawing>
      </w:r>
      <w:r>
        <w:rPr>
          <w:rFonts w:eastAsia="Times New Roman" w:cstheme="minorHAnsi"/>
          <w:sz w:val="24"/>
          <w:szCs w:val="24"/>
          <w:lang w:eastAsia="en-IN"/>
        </w:rPr>
        <w:t xml:space="preserve"> Get Details button</w:t>
      </w:r>
      <w:r w:rsidRPr="000C4752">
        <w:rPr>
          <w:rFonts w:eastAsia="Times New Roman" w:cstheme="minorHAnsi"/>
          <w:sz w:val="24"/>
          <w:szCs w:val="24"/>
          <w:lang w:eastAsia="en-IN"/>
        </w:rPr>
        <w:t xml:space="preserve">. This action will automatically populate the </w:t>
      </w:r>
      <w:r>
        <w:rPr>
          <w:rFonts w:eastAsia="Times New Roman" w:cstheme="minorHAnsi"/>
          <w:sz w:val="24"/>
          <w:szCs w:val="24"/>
          <w:lang w:eastAsia="en-IN"/>
        </w:rPr>
        <w:t xml:space="preserve">mapped </w:t>
      </w:r>
      <w:r w:rsidRPr="000C4752">
        <w:rPr>
          <w:rFonts w:eastAsia="Times New Roman" w:cstheme="minorHAnsi"/>
          <w:sz w:val="24"/>
          <w:szCs w:val="24"/>
          <w:lang w:eastAsia="en-IN"/>
        </w:rPr>
        <w:t>operations and their details from the backend.</w:t>
      </w:r>
    </w:p>
    <w:p w14:paraId="723207B0" w14:textId="4E3A2ABA" w:rsid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7BC5953A" wp14:editId="376D1405">
            <wp:extent cx="6645910" cy="2840355"/>
            <wp:effectExtent l="19050" t="19050" r="21590" b="17145"/>
            <wp:docPr id="1562020161" name="Picture 156202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840355"/>
                    </a:xfrm>
                    <a:prstGeom prst="rect">
                      <a:avLst/>
                    </a:prstGeom>
                    <a:ln>
                      <a:solidFill>
                        <a:schemeClr val="tx1"/>
                      </a:solidFill>
                    </a:ln>
                  </pic:spPr>
                </pic:pic>
              </a:graphicData>
            </a:graphic>
          </wp:inline>
        </w:drawing>
      </w:r>
    </w:p>
    <w:p w14:paraId="2885FB30" w14:textId="3E1235F7" w:rsidR="000C4752" w:rsidRPr="000C4752" w:rsidRDefault="000C4752" w:rsidP="000C4752">
      <w:pPr>
        <w:spacing w:before="100" w:beforeAutospacing="1" w:after="100" w:afterAutospacing="1" w:line="240" w:lineRule="auto"/>
        <w:rPr>
          <w:rFonts w:eastAsia="Times New Roman" w:cstheme="minorHAnsi"/>
          <w:sz w:val="24"/>
          <w:szCs w:val="24"/>
          <w:lang w:eastAsia="en-IN"/>
        </w:rPr>
      </w:pPr>
    </w:p>
    <w:p w14:paraId="54F23918" w14:textId="77777777" w:rsidR="000C4752" w:rsidRPr="000C4752" w:rsidRDefault="000C4752" w:rsidP="000C4752">
      <w:pPr>
        <w:numPr>
          <w:ilvl w:val="0"/>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Define Job Order Details</w:t>
      </w:r>
      <w:r w:rsidRPr="000C4752">
        <w:rPr>
          <w:rFonts w:eastAsia="Times New Roman" w:cstheme="minorHAnsi"/>
          <w:sz w:val="24"/>
          <w:szCs w:val="24"/>
          <w:lang w:eastAsia="en-IN"/>
        </w:rPr>
        <w:t>:</w:t>
      </w:r>
    </w:p>
    <w:p w14:paraId="6B853438" w14:textId="77777777" w:rsidR="000C4752" w:rsidRP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Quantity (Qty)</w:t>
      </w:r>
      <w:r w:rsidRPr="000C4752">
        <w:rPr>
          <w:rFonts w:eastAsia="Times New Roman" w:cstheme="minorHAnsi"/>
          <w:sz w:val="24"/>
          <w:szCs w:val="24"/>
          <w:lang w:eastAsia="en-IN"/>
        </w:rPr>
        <w:t>: Enter the quantity for the job order.</w:t>
      </w:r>
    </w:p>
    <w:p w14:paraId="703134C3" w14:textId="77777777" w:rsidR="000C4752" w:rsidRP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Production Line (PL)</w:t>
      </w:r>
      <w:r w:rsidRPr="000C4752">
        <w:rPr>
          <w:rFonts w:eastAsia="Times New Roman" w:cstheme="minorHAnsi"/>
          <w:sz w:val="24"/>
          <w:szCs w:val="24"/>
          <w:lang w:eastAsia="en-IN"/>
        </w:rPr>
        <w:t>: Select the production line where the job order will be executed.</w:t>
      </w:r>
    </w:p>
    <w:p w14:paraId="2AC216C0" w14:textId="77777777" w:rsidR="000C4752" w:rsidRP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Shift</w:t>
      </w:r>
      <w:r w:rsidRPr="000C4752">
        <w:rPr>
          <w:rFonts w:eastAsia="Times New Roman" w:cstheme="minorHAnsi"/>
          <w:sz w:val="24"/>
          <w:szCs w:val="24"/>
          <w:lang w:eastAsia="en-IN"/>
        </w:rPr>
        <w:t>: Specify the shift during which the job order will take place.</w:t>
      </w:r>
    </w:p>
    <w:p w14:paraId="72EF8B9A" w14:textId="65929A0D" w:rsid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Date</w:t>
      </w:r>
      <w:r w:rsidRPr="000C4752">
        <w:rPr>
          <w:rFonts w:eastAsia="Times New Roman" w:cstheme="minorHAnsi"/>
          <w:sz w:val="24"/>
          <w:szCs w:val="24"/>
          <w:lang w:eastAsia="en-IN"/>
        </w:rPr>
        <w:t>: Set the date for each operation associated with the job order.</w:t>
      </w:r>
    </w:p>
    <w:p w14:paraId="442CD2A5" w14:textId="1137435B" w:rsidR="000C4752" w:rsidRDefault="000C4752" w:rsidP="000C4752">
      <w:pPr>
        <w:spacing w:before="100" w:beforeAutospacing="1" w:after="100" w:afterAutospacing="1" w:line="240" w:lineRule="auto"/>
        <w:rPr>
          <w:rFonts w:eastAsia="Times New Roman" w:cstheme="minorHAnsi"/>
          <w:sz w:val="24"/>
          <w:szCs w:val="24"/>
          <w:lang w:eastAsia="en-IN"/>
        </w:rPr>
      </w:pPr>
    </w:p>
    <w:p w14:paraId="101FB03C" w14:textId="26DC81C1" w:rsidR="000C4752" w:rsidRDefault="000C4752" w:rsidP="000C4752">
      <w:pPr>
        <w:spacing w:before="100" w:beforeAutospacing="1" w:after="100" w:afterAutospacing="1" w:line="240" w:lineRule="auto"/>
        <w:rPr>
          <w:rFonts w:eastAsia="Times New Roman" w:cstheme="minorHAnsi"/>
          <w:sz w:val="24"/>
          <w:szCs w:val="24"/>
          <w:lang w:eastAsia="en-IN"/>
        </w:rPr>
      </w:pPr>
    </w:p>
    <w:p w14:paraId="746AA3A0" w14:textId="3227F5C5" w:rsidR="000C4752" w:rsidRDefault="000C4752" w:rsidP="000C4752">
      <w:pPr>
        <w:spacing w:before="100" w:beforeAutospacing="1" w:after="100" w:afterAutospacing="1" w:line="240" w:lineRule="auto"/>
        <w:rPr>
          <w:rFonts w:eastAsia="Times New Roman" w:cstheme="minorHAnsi"/>
          <w:sz w:val="24"/>
          <w:szCs w:val="24"/>
          <w:lang w:eastAsia="en-IN"/>
        </w:rPr>
      </w:pPr>
    </w:p>
    <w:p w14:paraId="420C54DE" w14:textId="320D70B2" w:rsidR="000C4752" w:rsidRDefault="000C4752" w:rsidP="000C4752">
      <w:pPr>
        <w:spacing w:before="100" w:beforeAutospacing="1" w:after="100" w:afterAutospacing="1" w:line="240" w:lineRule="auto"/>
        <w:rPr>
          <w:rFonts w:eastAsia="Times New Roman" w:cstheme="minorHAnsi"/>
          <w:sz w:val="24"/>
          <w:szCs w:val="24"/>
          <w:lang w:eastAsia="en-IN"/>
        </w:rPr>
      </w:pPr>
    </w:p>
    <w:p w14:paraId="48A939A6" w14:textId="6FDF8434" w:rsidR="000C4752" w:rsidRDefault="000C4752" w:rsidP="000C4752">
      <w:pPr>
        <w:spacing w:before="100" w:beforeAutospacing="1" w:after="100" w:afterAutospacing="1" w:line="240" w:lineRule="auto"/>
        <w:rPr>
          <w:rFonts w:eastAsia="Times New Roman" w:cstheme="minorHAnsi"/>
          <w:sz w:val="24"/>
          <w:szCs w:val="24"/>
          <w:lang w:eastAsia="en-IN"/>
        </w:rPr>
      </w:pPr>
    </w:p>
    <w:p w14:paraId="6CDFB6EC" w14:textId="6432A68C" w:rsidR="000C4752" w:rsidRDefault="000C4752" w:rsidP="000C4752">
      <w:pPr>
        <w:spacing w:before="100" w:beforeAutospacing="1" w:after="100" w:afterAutospacing="1" w:line="240" w:lineRule="auto"/>
        <w:rPr>
          <w:rFonts w:eastAsia="Times New Roman" w:cstheme="minorHAnsi"/>
          <w:sz w:val="24"/>
          <w:szCs w:val="24"/>
          <w:lang w:eastAsia="en-IN"/>
        </w:rPr>
      </w:pPr>
    </w:p>
    <w:p w14:paraId="0B2B13D1" w14:textId="4606E31D" w:rsidR="000C4752" w:rsidRDefault="000C4752" w:rsidP="000C4752">
      <w:pPr>
        <w:spacing w:before="100" w:beforeAutospacing="1" w:after="100" w:afterAutospacing="1" w:line="240" w:lineRule="auto"/>
        <w:rPr>
          <w:rFonts w:eastAsia="Times New Roman" w:cstheme="minorHAnsi"/>
          <w:sz w:val="24"/>
          <w:szCs w:val="24"/>
          <w:lang w:eastAsia="en-IN"/>
        </w:rPr>
      </w:pPr>
    </w:p>
    <w:p w14:paraId="57EDBA86" w14:textId="4ED63FEC" w:rsidR="000C4752" w:rsidRPr="000C4752" w:rsidRDefault="000C4752" w:rsidP="000C4752">
      <w:pPr>
        <w:pStyle w:val="ListParagraph"/>
        <w:numPr>
          <w:ilvl w:val="0"/>
          <w:numId w:val="68"/>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lastRenderedPageBreak/>
        <w:t xml:space="preserve">Selection of job date &amp; </w:t>
      </w:r>
      <w:proofErr w:type="gramStart"/>
      <w:r>
        <w:rPr>
          <w:rFonts w:eastAsia="Times New Roman" w:cstheme="minorHAnsi"/>
          <w:sz w:val="24"/>
          <w:szCs w:val="24"/>
          <w:lang w:eastAsia="en-IN"/>
        </w:rPr>
        <w:t>Enter</w:t>
      </w:r>
      <w:proofErr w:type="gramEnd"/>
      <w:r>
        <w:rPr>
          <w:rFonts w:eastAsia="Times New Roman" w:cstheme="minorHAnsi"/>
          <w:sz w:val="24"/>
          <w:szCs w:val="24"/>
          <w:lang w:eastAsia="en-IN"/>
        </w:rPr>
        <w:t xml:space="preserve"> the load quantity</w:t>
      </w:r>
    </w:p>
    <w:p w14:paraId="1EA0E26B" w14:textId="4F652610" w:rsid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3D818500" wp14:editId="05983265">
            <wp:extent cx="6645910" cy="2797810"/>
            <wp:effectExtent l="0" t="0" r="2540" b="2540"/>
            <wp:docPr id="1562020165" name="Picture 156202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797810"/>
                    </a:xfrm>
                    <a:prstGeom prst="rect">
                      <a:avLst/>
                    </a:prstGeom>
                  </pic:spPr>
                </pic:pic>
              </a:graphicData>
            </a:graphic>
          </wp:inline>
        </w:drawing>
      </w:r>
    </w:p>
    <w:p w14:paraId="767225A0" w14:textId="37C6D995" w:rsidR="000C4752" w:rsidRPr="000C4752" w:rsidRDefault="000C4752" w:rsidP="000C4752">
      <w:pPr>
        <w:pStyle w:val="ListParagraph"/>
        <w:numPr>
          <w:ilvl w:val="0"/>
          <w:numId w:val="68"/>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 xml:space="preserve">Selection of production line </w:t>
      </w:r>
    </w:p>
    <w:p w14:paraId="0A8F11B4" w14:textId="692078D8" w:rsid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122CC36F" wp14:editId="6E85291B">
            <wp:extent cx="6645910" cy="2887345"/>
            <wp:effectExtent l="19050" t="19050" r="21590" b="27305"/>
            <wp:docPr id="1562020164" name="Picture 156202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887345"/>
                    </a:xfrm>
                    <a:prstGeom prst="rect">
                      <a:avLst/>
                    </a:prstGeom>
                    <a:ln>
                      <a:solidFill>
                        <a:schemeClr val="tx1"/>
                      </a:solidFill>
                    </a:ln>
                  </pic:spPr>
                </pic:pic>
              </a:graphicData>
            </a:graphic>
          </wp:inline>
        </w:drawing>
      </w:r>
    </w:p>
    <w:p w14:paraId="1DC8E2F8" w14:textId="3D37AD12" w:rsidR="000C4752" w:rsidRDefault="000C4752" w:rsidP="000C4752">
      <w:pPr>
        <w:spacing w:before="100" w:beforeAutospacing="1" w:after="100" w:afterAutospacing="1" w:line="240" w:lineRule="auto"/>
        <w:rPr>
          <w:rFonts w:eastAsia="Times New Roman" w:cstheme="minorHAnsi"/>
          <w:sz w:val="24"/>
          <w:szCs w:val="24"/>
          <w:lang w:eastAsia="en-IN"/>
        </w:rPr>
      </w:pPr>
    </w:p>
    <w:p w14:paraId="1BF7592B" w14:textId="7214FEC1" w:rsidR="000C4752" w:rsidRDefault="000C4752" w:rsidP="000C4752">
      <w:pPr>
        <w:spacing w:before="100" w:beforeAutospacing="1" w:after="100" w:afterAutospacing="1" w:line="240" w:lineRule="auto"/>
        <w:rPr>
          <w:rFonts w:eastAsia="Times New Roman" w:cstheme="minorHAnsi"/>
          <w:sz w:val="24"/>
          <w:szCs w:val="24"/>
          <w:lang w:eastAsia="en-IN"/>
        </w:rPr>
      </w:pPr>
    </w:p>
    <w:p w14:paraId="2A7E1E50" w14:textId="14FCAC18" w:rsidR="000C4752" w:rsidRDefault="000C4752" w:rsidP="000C4752">
      <w:pPr>
        <w:spacing w:before="100" w:beforeAutospacing="1" w:after="100" w:afterAutospacing="1" w:line="240" w:lineRule="auto"/>
        <w:rPr>
          <w:rFonts w:eastAsia="Times New Roman" w:cstheme="minorHAnsi"/>
          <w:sz w:val="24"/>
          <w:szCs w:val="24"/>
          <w:lang w:eastAsia="en-IN"/>
        </w:rPr>
      </w:pPr>
    </w:p>
    <w:p w14:paraId="3C62C6D9" w14:textId="22172094" w:rsidR="000C4752" w:rsidRDefault="000C4752" w:rsidP="000C4752">
      <w:pPr>
        <w:spacing w:before="100" w:beforeAutospacing="1" w:after="100" w:afterAutospacing="1" w:line="240" w:lineRule="auto"/>
        <w:rPr>
          <w:rFonts w:eastAsia="Times New Roman" w:cstheme="minorHAnsi"/>
          <w:sz w:val="24"/>
          <w:szCs w:val="24"/>
          <w:lang w:eastAsia="en-IN"/>
        </w:rPr>
      </w:pPr>
    </w:p>
    <w:p w14:paraId="6C49A1E8" w14:textId="3140F954" w:rsidR="000C4752" w:rsidRDefault="000C4752" w:rsidP="000C4752">
      <w:pPr>
        <w:spacing w:before="100" w:beforeAutospacing="1" w:after="100" w:afterAutospacing="1" w:line="240" w:lineRule="auto"/>
        <w:rPr>
          <w:rFonts w:eastAsia="Times New Roman" w:cstheme="minorHAnsi"/>
          <w:sz w:val="24"/>
          <w:szCs w:val="24"/>
          <w:lang w:eastAsia="en-IN"/>
        </w:rPr>
      </w:pPr>
    </w:p>
    <w:p w14:paraId="24A9DF70"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3654EA88" w14:textId="22B663D4" w:rsidR="000C4752" w:rsidRPr="000C4752" w:rsidRDefault="000C4752" w:rsidP="000C4752">
      <w:pPr>
        <w:pStyle w:val="ListParagraph"/>
        <w:numPr>
          <w:ilvl w:val="0"/>
          <w:numId w:val="68"/>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lastRenderedPageBreak/>
        <w:t>Selection of Shift</w:t>
      </w:r>
    </w:p>
    <w:p w14:paraId="18614D4E" w14:textId="5094ACE6" w:rsidR="000C4752" w:rsidRP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7E3914ED" wp14:editId="4E254539">
            <wp:extent cx="6645910" cy="2839085"/>
            <wp:effectExtent l="19050" t="19050" r="21590" b="18415"/>
            <wp:docPr id="1562020166" name="Picture 156202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839085"/>
                    </a:xfrm>
                    <a:prstGeom prst="rect">
                      <a:avLst/>
                    </a:prstGeom>
                    <a:ln>
                      <a:solidFill>
                        <a:schemeClr val="tx1"/>
                      </a:solidFill>
                    </a:ln>
                  </pic:spPr>
                </pic:pic>
              </a:graphicData>
            </a:graphic>
          </wp:inline>
        </w:drawing>
      </w:r>
    </w:p>
    <w:p w14:paraId="6ACB9A90" w14:textId="77777777" w:rsidR="000C4752" w:rsidRPr="000C4752" w:rsidRDefault="000C4752" w:rsidP="000C4752">
      <w:pPr>
        <w:numPr>
          <w:ilvl w:val="0"/>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Validate Schedule</w:t>
      </w:r>
      <w:r w:rsidRPr="000C4752">
        <w:rPr>
          <w:rFonts w:eastAsia="Times New Roman" w:cstheme="minorHAnsi"/>
          <w:sz w:val="24"/>
          <w:szCs w:val="24"/>
          <w:lang w:eastAsia="en-IN"/>
        </w:rPr>
        <w:t>:</w:t>
      </w:r>
    </w:p>
    <w:p w14:paraId="1FF57DD3" w14:textId="77777777" w:rsidR="000C4752" w:rsidRP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Click the "Validate" button to check if the schedule is feasible.</w:t>
      </w:r>
    </w:p>
    <w:p w14:paraId="27E8D6B4" w14:textId="77777777" w:rsidR="000C4752" w:rsidRP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Planned Dates</w:t>
      </w:r>
      <w:r w:rsidRPr="000C4752">
        <w:rPr>
          <w:rFonts w:eastAsia="Times New Roman" w:cstheme="minorHAnsi"/>
          <w:sz w:val="24"/>
          <w:szCs w:val="24"/>
          <w:lang w:eastAsia="en-IN"/>
        </w:rPr>
        <w:t>: After validation, the system will display the planned start and end dates for the job order.</w:t>
      </w:r>
    </w:p>
    <w:p w14:paraId="2A818312" w14:textId="72A16AC0" w:rsid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Status Check</w:t>
      </w:r>
      <w:r w:rsidRPr="000C4752">
        <w:rPr>
          <w:rFonts w:eastAsia="Times New Roman" w:cstheme="minorHAnsi"/>
          <w:sz w:val="24"/>
          <w:szCs w:val="24"/>
          <w:lang w:eastAsia="en-IN"/>
        </w:rPr>
        <w:t>: Review the validation status to determine if all scheduling conditions are met or if there are any errors.</w:t>
      </w:r>
    </w:p>
    <w:p w14:paraId="464B9DBA" w14:textId="18C3E491" w:rsidR="000C4752" w:rsidRDefault="000C4752" w:rsidP="000C4752">
      <w:pPr>
        <w:spacing w:before="100" w:beforeAutospacing="1" w:after="100" w:afterAutospacing="1" w:line="240" w:lineRule="auto"/>
        <w:rPr>
          <w:rFonts w:eastAsia="Times New Roman" w:cstheme="minorHAnsi"/>
          <w:sz w:val="24"/>
          <w:szCs w:val="24"/>
          <w:lang w:eastAsia="en-IN"/>
        </w:rPr>
      </w:pPr>
    </w:p>
    <w:p w14:paraId="2E2444C7" w14:textId="259E0EA5" w:rsidR="000C4752" w:rsidRDefault="000C4752" w:rsidP="000C4752">
      <w:pPr>
        <w:spacing w:before="100" w:beforeAutospacing="1" w:after="100" w:afterAutospacing="1" w:line="240" w:lineRule="auto"/>
        <w:rPr>
          <w:rFonts w:eastAsia="Times New Roman" w:cstheme="minorHAnsi"/>
          <w:sz w:val="24"/>
          <w:szCs w:val="24"/>
          <w:lang w:eastAsia="en-IN"/>
        </w:rPr>
      </w:pPr>
    </w:p>
    <w:p w14:paraId="3BA48883" w14:textId="24C6355E" w:rsidR="000C4752" w:rsidRDefault="000C4752" w:rsidP="000C4752">
      <w:pPr>
        <w:spacing w:before="100" w:beforeAutospacing="1" w:after="100" w:afterAutospacing="1" w:line="240" w:lineRule="auto"/>
        <w:rPr>
          <w:rFonts w:eastAsia="Times New Roman" w:cstheme="minorHAnsi"/>
          <w:sz w:val="24"/>
          <w:szCs w:val="24"/>
          <w:lang w:eastAsia="en-IN"/>
        </w:rPr>
      </w:pPr>
    </w:p>
    <w:p w14:paraId="62FA1B42" w14:textId="146869B9" w:rsidR="000C4752" w:rsidRDefault="000C4752" w:rsidP="000C4752">
      <w:pPr>
        <w:spacing w:before="100" w:beforeAutospacing="1" w:after="100" w:afterAutospacing="1" w:line="240" w:lineRule="auto"/>
        <w:rPr>
          <w:rFonts w:eastAsia="Times New Roman" w:cstheme="minorHAnsi"/>
          <w:sz w:val="24"/>
          <w:szCs w:val="24"/>
          <w:lang w:eastAsia="en-IN"/>
        </w:rPr>
      </w:pPr>
    </w:p>
    <w:p w14:paraId="04ACA2EC" w14:textId="3ED925A6" w:rsidR="000C4752" w:rsidRDefault="000C4752" w:rsidP="000C4752">
      <w:pPr>
        <w:spacing w:before="100" w:beforeAutospacing="1" w:after="100" w:afterAutospacing="1" w:line="240" w:lineRule="auto"/>
        <w:rPr>
          <w:rFonts w:eastAsia="Times New Roman" w:cstheme="minorHAnsi"/>
          <w:sz w:val="24"/>
          <w:szCs w:val="24"/>
          <w:lang w:eastAsia="en-IN"/>
        </w:rPr>
      </w:pPr>
    </w:p>
    <w:p w14:paraId="2B861C4F" w14:textId="74258885" w:rsidR="000C4752" w:rsidRDefault="000C4752" w:rsidP="000C4752">
      <w:pPr>
        <w:spacing w:before="100" w:beforeAutospacing="1" w:after="100" w:afterAutospacing="1" w:line="240" w:lineRule="auto"/>
        <w:rPr>
          <w:rFonts w:eastAsia="Times New Roman" w:cstheme="minorHAnsi"/>
          <w:sz w:val="24"/>
          <w:szCs w:val="24"/>
          <w:lang w:eastAsia="en-IN"/>
        </w:rPr>
      </w:pPr>
    </w:p>
    <w:p w14:paraId="5EF352EC" w14:textId="0D0554BD" w:rsidR="000C4752" w:rsidRDefault="000C4752" w:rsidP="000C4752">
      <w:pPr>
        <w:spacing w:before="100" w:beforeAutospacing="1" w:after="100" w:afterAutospacing="1" w:line="240" w:lineRule="auto"/>
        <w:rPr>
          <w:rFonts w:eastAsia="Times New Roman" w:cstheme="minorHAnsi"/>
          <w:sz w:val="24"/>
          <w:szCs w:val="24"/>
          <w:lang w:eastAsia="en-IN"/>
        </w:rPr>
      </w:pPr>
    </w:p>
    <w:p w14:paraId="20908F9C" w14:textId="496B51D2" w:rsidR="000C4752" w:rsidRDefault="000C4752" w:rsidP="000C4752">
      <w:pPr>
        <w:spacing w:before="100" w:beforeAutospacing="1" w:after="100" w:afterAutospacing="1" w:line="240" w:lineRule="auto"/>
        <w:rPr>
          <w:rFonts w:eastAsia="Times New Roman" w:cstheme="minorHAnsi"/>
          <w:sz w:val="24"/>
          <w:szCs w:val="24"/>
          <w:lang w:eastAsia="en-IN"/>
        </w:rPr>
      </w:pPr>
    </w:p>
    <w:p w14:paraId="352ECC64" w14:textId="5C32A02E" w:rsidR="000C4752" w:rsidRDefault="000C4752" w:rsidP="000C4752">
      <w:pPr>
        <w:spacing w:before="100" w:beforeAutospacing="1" w:after="100" w:afterAutospacing="1" w:line="240" w:lineRule="auto"/>
        <w:rPr>
          <w:rFonts w:eastAsia="Times New Roman" w:cstheme="minorHAnsi"/>
          <w:sz w:val="24"/>
          <w:szCs w:val="24"/>
          <w:lang w:eastAsia="en-IN"/>
        </w:rPr>
      </w:pPr>
    </w:p>
    <w:p w14:paraId="1D37E6F2" w14:textId="103D1F3F" w:rsidR="000C4752" w:rsidRDefault="000C4752" w:rsidP="000C4752">
      <w:pPr>
        <w:spacing w:before="100" w:beforeAutospacing="1" w:after="100" w:afterAutospacing="1" w:line="240" w:lineRule="auto"/>
        <w:rPr>
          <w:rFonts w:eastAsia="Times New Roman" w:cstheme="minorHAnsi"/>
          <w:sz w:val="24"/>
          <w:szCs w:val="24"/>
          <w:lang w:eastAsia="en-IN"/>
        </w:rPr>
      </w:pPr>
    </w:p>
    <w:p w14:paraId="13E46A96" w14:textId="2814BCEA" w:rsidR="000C4752" w:rsidRDefault="000C4752" w:rsidP="000C4752">
      <w:pPr>
        <w:spacing w:before="100" w:beforeAutospacing="1" w:after="100" w:afterAutospacing="1" w:line="240" w:lineRule="auto"/>
        <w:rPr>
          <w:rFonts w:eastAsia="Times New Roman" w:cstheme="minorHAnsi"/>
          <w:sz w:val="24"/>
          <w:szCs w:val="24"/>
          <w:lang w:eastAsia="en-IN"/>
        </w:rPr>
      </w:pPr>
    </w:p>
    <w:p w14:paraId="3EA018A7"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0755E112" w14:textId="66FAF010" w:rsidR="000C4752" w:rsidRDefault="000C4752" w:rsidP="00B81376">
      <w:pPr>
        <w:pStyle w:val="Subtitle"/>
        <w:rPr>
          <w:rFonts w:eastAsia="Times New Roman"/>
          <w:lang w:eastAsia="en-IN"/>
        </w:rPr>
      </w:pPr>
      <w:r>
        <w:rPr>
          <w:rFonts w:eastAsia="Times New Roman"/>
          <w:lang w:eastAsia="en-IN"/>
        </w:rPr>
        <w:lastRenderedPageBreak/>
        <w:t>Types of Validation messages while validate</w:t>
      </w:r>
    </w:p>
    <w:p w14:paraId="5377E762" w14:textId="2DB1BD68" w:rsidR="000C4752" w:rsidRDefault="000C4752" w:rsidP="000C4752">
      <w:pPr>
        <w:pStyle w:val="ListParagraph"/>
        <w:rPr>
          <w:lang w:eastAsia="en-IN"/>
        </w:rPr>
      </w:pPr>
    </w:p>
    <w:p w14:paraId="16BC128E" w14:textId="7CD413D3" w:rsidR="000C4752" w:rsidRPr="000C4752" w:rsidRDefault="000C4752" w:rsidP="000C4752">
      <w:pPr>
        <w:pStyle w:val="ListParagraph"/>
        <w:numPr>
          <w:ilvl w:val="0"/>
          <w:numId w:val="68"/>
        </w:numPr>
        <w:rPr>
          <w:lang w:eastAsia="en-IN"/>
        </w:rPr>
      </w:pPr>
      <w:r>
        <w:rPr>
          <w:lang w:eastAsia="en-IN"/>
        </w:rPr>
        <w:t>Message to move the operation to next Shift</w:t>
      </w:r>
    </w:p>
    <w:p w14:paraId="35893599" w14:textId="2ACCA154" w:rsid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238A8EF0" wp14:editId="14E30BC9">
            <wp:extent cx="6645910" cy="2828290"/>
            <wp:effectExtent l="19050" t="19050" r="21590" b="10160"/>
            <wp:docPr id="1562020168" name="Picture 156202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2828290"/>
                    </a:xfrm>
                    <a:prstGeom prst="rect">
                      <a:avLst/>
                    </a:prstGeom>
                    <a:ln>
                      <a:solidFill>
                        <a:schemeClr val="tx1"/>
                      </a:solidFill>
                    </a:ln>
                  </pic:spPr>
                </pic:pic>
              </a:graphicData>
            </a:graphic>
          </wp:inline>
        </w:drawing>
      </w:r>
    </w:p>
    <w:p w14:paraId="24D8C558" w14:textId="334365F8" w:rsidR="000C4752" w:rsidRPr="000C4752" w:rsidRDefault="000C4752" w:rsidP="000C4752">
      <w:pPr>
        <w:pStyle w:val="ListParagraph"/>
        <w:numPr>
          <w:ilvl w:val="0"/>
          <w:numId w:val="68"/>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Message to move the job for next day</w:t>
      </w:r>
    </w:p>
    <w:p w14:paraId="6339CCE2" w14:textId="38E5C6BA" w:rsid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40146582" wp14:editId="501B0CEE">
            <wp:extent cx="6645910" cy="2888615"/>
            <wp:effectExtent l="19050" t="19050" r="21590" b="26035"/>
            <wp:docPr id="1562020169" name="Picture 156202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888615"/>
                    </a:xfrm>
                    <a:prstGeom prst="rect">
                      <a:avLst/>
                    </a:prstGeom>
                    <a:ln>
                      <a:solidFill>
                        <a:schemeClr val="tx1"/>
                      </a:solidFill>
                    </a:ln>
                  </pic:spPr>
                </pic:pic>
              </a:graphicData>
            </a:graphic>
          </wp:inline>
        </w:drawing>
      </w:r>
    </w:p>
    <w:p w14:paraId="6205B2A6" w14:textId="7596497E" w:rsidR="000C4752" w:rsidRDefault="000C4752" w:rsidP="000C4752">
      <w:pPr>
        <w:spacing w:before="100" w:beforeAutospacing="1" w:after="100" w:afterAutospacing="1" w:line="240" w:lineRule="auto"/>
        <w:rPr>
          <w:rFonts w:eastAsia="Times New Roman" w:cstheme="minorHAnsi"/>
          <w:sz w:val="24"/>
          <w:szCs w:val="24"/>
          <w:lang w:eastAsia="en-IN"/>
        </w:rPr>
      </w:pPr>
    </w:p>
    <w:p w14:paraId="218E6C86" w14:textId="25D213D6" w:rsidR="000C4752" w:rsidRDefault="000C4752" w:rsidP="000C4752">
      <w:pPr>
        <w:spacing w:before="100" w:beforeAutospacing="1" w:after="100" w:afterAutospacing="1" w:line="240" w:lineRule="auto"/>
        <w:rPr>
          <w:rFonts w:eastAsia="Times New Roman" w:cstheme="minorHAnsi"/>
          <w:sz w:val="24"/>
          <w:szCs w:val="24"/>
          <w:lang w:eastAsia="en-IN"/>
        </w:rPr>
      </w:pPr>
    </w:p>
    <w:p w14:paraId="074FC7A5" w14:textId="66CB0514" w:rsidR="000C4752" w:rsidRDefault="000C4752" w:rsidP="000C4752">
      <w:pPr>
        <w:spacing w:before="100" w:beforeAutospacing="1" w:after="100" w:afterAutospacing="1" w:line="240" w:lineRule="auto"/>
        <w:rPr>
          <w:rFonts w:eastAsia="Times New Roman" w:cstheme="minorHAnsi"/>
          <w:sz w:val="24"/>
          <w:szCs w:val="24"/>
          <w:lang w:eastAsia="en-IN"/>
        </w:rPr>
      </w:pPr>
    </w:p>
    <w:p w14:paraId="158EBFD6" w14:textId="77777777" w:rsidR="000C4752" w:rsidRDefault="000C4752" w:rsidP="000C4752">
      <w:pPr>
        <w:spacing w:before="100" w:beforeAutospacing="1" w:after="100" w:afterAutospacing="1" w:line="240" w:lineRule="auto"/>
        <w:rPr>
          <w:rFonts w:eastAsia="Times New Roman" w:cstheme="minorHAnsi"/>
          <w:sz w:val="24"/>
          <w:szCs w:val="24"/>
          <w:lang w:eastAsia="en-IN"/>
        </w:rPr>
      </w:pPr>
    </w:p>
    <w:p w14:paraId="22BE78C6" w14:textId="5C33EE80" w:rsidR="000C4752" w:rsidRPr="000C4752" w:rsidRDefault="000C4752" w:rsidP="000C4752">
      <w:pPr>
        <w:pStyle w:val="ListParagraph"/>
        <w:numPr>
          <w:ilvl w:val="0"/>
          <w:numId w:val="68"/>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lastRenderedPageBreak/>
        <w:t>Message that job scheduled on Holiday</w:t>
      </w:r>
    </w:p>
    <w:p w14:paraId="7B63471D" w14:textId="52F19F10" w:rsid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31153EDC" wp14:editId="590C8F76">
            <wp:extent cx="6645910" cy="2870200"/>
            <wp:effectExtent l="19050" t="19050" r="21590" b="25400"/>
            <wp:docPr id="1562020170" name="Picture 15620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870200"/>
                    </a:xfrm>
                    <a:prstGeom prst="rect">
                      <a:avLst/>
                    </a:prstGeom>
                    <a:ln>
                      <a:solidFill>
                        <a:schemeClr val="tx1"/>
                      </a:solidFill>
                    </a:ln>
                  </pic:spPr>
                </pic:pic>
              </a:graphicData>
            </a:graphic>
          </wp:inline>
        </w:drawing>
      </w:r>
    </w:p>
    <w:p w14:paraId="1A6FF877" w14:textId="176B433A" w:rsidR="000C4752" w:rsidRPr="000C4752" w:rsidRDefault="000C4752" w:rsidP="000C4752">
      <w:pPr>
        <w:pStyle w:val="ListParagraph"/>
        <w:numPr>
          <w:ilvl w:val="0"/>
          <w:numId w:val="68"/>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Message that validation is successful.</w:t>
      </w:r>
    </w:p>
    <w:p w14:paraId="478FB521" w14:textId="2A094B55" w:rsidR="000C4752" w:rsidRP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noProof/>
          <w:sz w:val="24"/>
          <w:szCs w:val="24"/>
          <w:lang w:eastAsia="en-IN"/>
        </w:rPr>
        <w:drawing>
          <wp:inline distT="0" distB="0" distL="0" distR="0" wp14:anchorId="419BB653" wp14:editId="5D4A5261">
            <wp:extent cx="6645910" cy="2871470"/>
            <wp:effectExtent l="19050" t="19050" r="21590" b="24130"/>
            <wp:docPr id="1562020167" name="Picture 156202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2871470"/>
                    </a:xfrm>
                    <a:prstGeom prst="rect">
                      <a:avLst/>
                    </a:prstGeom>
                    <a:ln>
                      <a:solidFill>
                        <a:schemeClr val="tx1"/>
                      </a:solidFill>
                    </a:ln>
                  </pic:spPr>
                </pic:pic>
              </a:graphicData>
            </a:graphic>
          </wp:inline>
        </w:drawing>
      </w:r>
    </w:p>
    <w:p w14:paraId="458E0E8C" w14:textId="77777777" w:rsidR="000C4752" w:rsidRPr="000C4752" w:rsidRDefault="000C4752" w:rsidP="000C4752">
      <w:pPr>
        <w:numPr>
          <w:ilvl w:val="0"/>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Error Handling</w:t>
      </w:r>
      <w:r w:rsidRPr="000C4752">
        <w:rPr>
          <w:rFonts w:eastAsia="Times New Roman" w:cstheme="minorHAnsi"/>
          <w:sz w:val="24"/>
          <w:szCs w:val="24"/>
          <w:lang w:eastAsia="en-IN"/>
        </w:rPr>
        <w:t>:</w:t>
      </w:r>
    </w:p>
    <w:p w14:paraId="75D0F5DC" w14:textId="77777777" w:rsidR="000C4752" w:rsidRP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If validation reveals errors:</w:t>
      </w:r>
    </w:p>
    <w:p w14:paraId="6C74F36D" w14:textId="77777777" w:rsidR="000C4752" w:rsidRPr="000C4752" w:rsidRDefault="000C4752" w:rsidP="000C4752">
      <w:pPr>
        <w:numPr>
          <w:ilvl w:val="2"/>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View Error Messages</w:t>
      </w:r>
      <w:r w:rsidRPr="000C4752">
        <w:rPr>
          <w:rFonts w:eastAsia="Times New Roman" w:cstheme="minorHAnsi"/>
          <w:sz w:val="24"/>
          <w:szCs w:val="24"/>
          <w:lang w:eastAsia="en-IN"/>
        </w:rPr>
        <w:t>: Examine the error messages provided by the system, which will indicate what needs to be adjusted (e.g., production line, shift, date).</w:t>
      </w:r>
    </w:p>
    <w:p w14:paraId="5DAB9C33" w14:textId="77777777" w:rsidR="000C4752" w:rsidRPr="000C4752" w:rsidRDefault="000C4752" w:rsidP="000C4752">
      <w:pPr>
        <w:numPr>
          <w:ilvl w:val="2"/>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Modify Details</w:t>
      </w:r>
      <w:r w:rsidRPr="000C4752">
        <w:rPr>
          <w:rFonts w:eastAsia="Times New Roman" w:cstheme="minorHAnsi"/>
          <w:sz w:val="24"/>
          <w:szCs w:val="24"/>
          <w:lang w:eastAsia="en-IN"/>
        </w:rPr>
        <w:t>: Adjust the production line, shift, or date based on the error messages.</w:t>
      </w:r>
    </w:p>
    <w:p w14:paraId="1B943742" w14:textId="77777777" w:rsidR="000C4752" w:rsidRPr="000C4752" w:rsidRDefault="000C4752" w:rsidP="000C4752">
      <w:pPr>
        <w:numPr>
          <w:ilvl w:val="2"/>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Revalidate</w:t>
      </w:r>
      <w:r w:rsidRPr="000C4752">
        <w:rPr>
          <w:rFonts w:eastAsia="Times New Roman" w:cstheme="minorHAnsi"/>
          <w:sz w:val="24"/>
          <w:szCs w:val="24"/>
          <w:lang w:eastAsia="en-IN"/>
        </w:rPr>
        <w:t>: Click "Validate" again after making changes to ensure that the new details resolve the issues.</w:t>
      </w:r>
    </w:p>
    <w:p w14:paraId="20189394" w14:textId="7864787E" w:rsidR="000C4752" w:rsidRDefault="000C4752" w:rsidP="000C4752">
      <w:pPr>
        <w:numPr>
          <w:ilvl w:val="2"/>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Repeat</w:t>
      </w:r>
      <w:r w:rsidRPr="000C4752">
        <w:rPr>
          <w:rFonts w:eastAsia="Times New Roman" w:cstheme="minorHAnsi"/>
          <w:sz w:val="24"/>
          <w:szCs w:val="24"/>
          <w:lang w:eastAsia="en-IN"/>
        </w:rPr>
        <w:t>: Continue adjusting and revalidating until all errors are resolved and the schedule is validated successfully.</w:t>
      </w:r>
    </w:p>
    <w:p w14:paraId="416F72DC" w14:textId="2DDC7B9B" w:rsidR="000C4752" w:rsidRDefault="000C4752" w:rsidP="000C4752">
      <w:pPr>
        <w:spacing w:before="100" w:beforeAutospacing="1" w:after="100" w:afterAutospacing="1" w:line="240" w:lineRule="auto"/>
        <w:rPr>
          <w:rFonts w:eastAsia="Times New Roman" w:cstheme="minorHAnsi"/>
          <w:sz w:val="24"/>
          <w:szCs w:val="24"/>
          <w:lang w:eastAsia="en-IN"/>
        </w:rPr>
      </w:pPr>
    </w:p>
    <w:p w14:paraId="1BCE0DE6" w14:textId="6108ACCD" w:rsidR="000C4752" w:rsidRPr="000C4752" w:rsidRDefault="000C4752" w:rsidP="000C4752">
      <w:pPr>
        <w:spacing w:before="100" w:beforeAutospacing="1" w:after="100" w:afterAutospacing="1" w:line="240" w:lineRule="auto"/>
        <w:rPr>
          <w:rFonts w:eastAsia="Times New Roman" w:cstheme="minorHAnsi"/>
          <w:sz w:val="24"/>
          <w:szCs w:val="24"/>
          <w:lang w:eastAsia="en-IN"/>
        </w:rPr>
      </w:pPr>
    </w:p>
    <w:p w14:paraId="69E25BDF" w14:textId="77777777" w:rsidR="000C4752" w:rsidRPr="000C4752" w:rsidRDefault="000C4752" w:rsidP="000C4752">
      <w:pPr>
        <w:numPr>
          <w:ilvl w:val="0"/>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Save Schedule</w:t>
      </w:r>
      <w:r w:rsidRPr="000C4752">
        <w:rPr>
          <w:rFonts w:eastAsia="Times New Roman" w:cstheme="minorHAnsi"/>
          <w:sz w:val="24"/>
          <w:szCs w:val="24"/>
          <w:lang w:eastAsia="en-IN"/>
        </w:rPr>
        <w:t>:</w:t>
      </w:r>
    </w:p>
    <w:p w14:paraId="2BEB6250" w14:textId="2BFA91C3" w:rsidR="000C4752" w:rsidRPr="000C4752" w:rsidRDefault="000C4752" w:rsidP="000C4752">
      <w:pPr>
        <w:numPr>
          <w:ilvl w:val="1"/>
          <w:numId w:val="43"/>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Once validation is complete and no errors are present,</w:t>
      </w:r>
      <w:r>
        <w:rPr>
          <w:rFonts w:eastAsia="Times New Roman" w:cstheme="minorHAnsi"/>
          <w:sz w:val="24"/>
          <w:szCs w:val="24"/>
          <w:lang w:eastAsia="en-IN"/>
        </w:rPr>
        <w:t xml:space="preserve"> check for the planned start and planned end date for all operation then</w:t>
      </w:r>
      <w:r w:rsidRPr="000C4752">
        <w:rPr>
          <w:rFonts w:eastAsia="Times New Roman" w:cstheme="minorHAnsi"/>
          <w:sz w:val="24"/>
          <w:szCs w:val="24"/>
          <w:lang w:eastAsia="en-IN"/>
        </w:rPr>
        <w:t xml:space="preserve"> save the job order schedule to finalize the entry.</w:t>
      </w:r>
    </w:p>
    <w:p w14:paraId="00276AE9" w14:textId="77777777" w:rsidR="000C4752" w:rsidRP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 xml:space="preserve">This workflow ensures that job orders are accurately scheduled, </w:t>
      </w:r>
      <w:proofErr w:type="gramStart"/>
      <w:r w:rsidRPr="000C4752">
        <w:rPr>
          <w:rFonts w:eastAsia="Times New Roman" w:cstheme="minorHAnsi"/>
          <w:sz w:val="24"/>
          <w:szCs w:val="24"/>
          <w:lang w:eastAsia="en-IN"/>
        </w:rPr>
        <w:t>taking into account</w:t>
      </w:r>
      <w:proofErr w:type="gramEnd"/>
      <w:r w:rsidRPr="000C4752">
        <w:rPr>
          <w:rFonts w:eastAsia="Times New Roman" w:cstheme="minorHAnsi"/>
          <w:sz w:val="24"/>
          <w:szCs w:val="24"/>
          <w:lang w:eastAsia="en-IN"/>
        </w:rPr>
        <w:t xml:space="preserve"> the availability of production lines, shifts, and dates, while also providing mechanisms to handle and correct errors.</w:t>
      </w:r>
    </w:p>
    <w:p w14:paraId="68FF05E8" w14:textId="77777777" w:rsidR="000C4752" w:rsidRPr="000C4752" w:rsidRDefault="000C4752" w:rsidP="000C4752">
      <w:pPr>
        <w:rPr>
          <w:lang w:eastAsia="en-IN"/>
        </w:rPr>
      </w:pPr>
    </w:p>
    <w:p w14:paraId="1EC2BF2A" w14:textId="77777777" w:rsidR="000C4752" w:rsidRDefault="000C4752" w:rsidP="00B81376">
      <w:pPr>
        <w:pStyle w:val="Subtitle"/>
      </w:pPr>
      <w:r>
        <w:t>Production Line Status Graphical View</w:t>
      </w:r>
    </w:p>
    <w:p w14:paraId="442C652A" w14:textId="77777777" w:rsidR="000C4752" w:rsidRPr="000C4752" w:rsidRDefault="000C4752" w:rsidP="000C4752">
      <w:pPr>
        <w:numPr>
          <w:ilvl w:val="0"/>
          <w:numId w:val="42"/>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Graphical Representation</w:t>
      </w:r>
      <w:r w:rsidRPr="000C4752">
        <w:rPr>
          <w:rFonts w:eastAsia="Times New Roman" w:cstheme="minorHAnsi"/>
          <w:sz w:val="24"/>
          <w:szCs w:val="24"/>
          <w:lang w:eastAsia="en-IN"/>
        </w:rPr>
        <w:t>: Access a graphical view that displays job and production line statuses based on shifts and</w:t>
      </w:r>
      <w:r>
        <w:rPr>
          <w:rFonts w:eastAsia="Times New Roman" w:cstheme="minorHAnsi"/>
          <w:sz w:val="24"/>
          <w:szCs w:val="24"/>
          <w:lang w:eastAsia="en-IN"/>
        </w:rPr>
        <w:t xml:space="preserve"> selected</w:t>
      </w:r>
      <w:r w:rsidRPr="000C4752">
        <w:rPr>
          <w:rFonts w:eastAsia="Times New Roman" w:cstheme="minorHAnsi"/>
          <w:sz w:val="24"/>
          <w:szCs w:val="24"/>
          <w:lang w:eastAsia="en-IN"/>
        </w:rPr>
        <w:t xml:space="preserve"> dates.</w:t>
      </w:r>
    </w:p>
    <w:p w14:paraId="7631C83C" w14:textId="77777777" w:rsidR="000C4752" w:rsidRPr="000C4752" w:rsidRDefault="000C4752" w:rsidP="000C4752">
      <w:pPr>
        <w:numPr>
          <w:ilvl w:val="0"/>
          <w:numId w:val="42"/>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Normal View</w:t>
      </w:r>
      <w:r w:rsidRPr="000C4752">
        <w:rPr>
          <w:rFonts w:eastAsia="Times New Roman" w:cstheme="minorHAnsi"/>
          <w:sz w:val="24"/>
          <w:szCs w:val="24"/>
          <w:lang w:eastAsia="en-IN"/>
        </w:rPr>
        <w:t>: View a standard layout of job and production line statuses for a straightforward overview.</w:t>
      </w:r>
    </w:p>
    <w:p w14:paraId="39CC91AB" w14:textId="2986F61F" w:rsidR="000C4752" w:rsidRDefault="000C4752" w:rsidP="000C4752">
      <w:pPr>
        <w:numPr>
          <w:ilvl w:val="0"/>
          <w:numId w:val="42"/>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Search Functionality</w:t>
      </w:r>
      <w:r w:rsidRPr="000C4752">
        <w:rPr>
          <w:rFonts w:eastAsia="Times New Roman" w:cstheme="minorHAnsi"/>
          <w:sz w:val="24"/>
          <w:szCs w:val="24"/>
          <w:lang w:eastAsia="en-IN"/>
        </w:rPr>
        <w:t>: Utilize search features to find specific job orders, production lines, or dates efficiently.</w:t>
      </w:r>
    </w:p>
    <w:p w14:paraId="399CD2E9" w14:textId="368865FD" w:rsidR="000C4752" w:rsidRPr="000C4752" w:rsidRDefault="000C4752" w:rsidP="000C4752">
      <w:pPr>
        <w:numPr>
          <w:ilvl w:val="0"/>
          <w:numId w:val="42"/>
        </w:numPr>
        <w:spacing w:before="100" w:beforeAutospacing="1" w:after="100" w:afterAutospacing="1" w:line="240" w:lineRule="auto"/>
        <w:rPr>
          <w:rFonts w:eastAsia="Times New Roman" w:cstheme="minorHAnsi"/>
          <w:sz w:val="24"/>
          <w:szCs w:val="24"/>
          <w:lang w:eastAsia="en-IN"/>
        </w:rPr>
      </w:pPr>
      <w:r>
        <w:rPr>
          <w:rFonts w:eastAsia="Times New Roman" w:cstheme="minorHAnsi"/>
          <w:bCs/>
          <w:sz w:val="24"/>
          <w:szCs w:val="24"/>
          <w:lang w:eastAsia="en-IN"/>
        </w:rPr>
        <w:t>Initially for both the production line graph will show the data of current day and can select the previous day and next day</w:t>
      </w:r>
    </w:p>
    <w:p w14:paraId="6FD62DC3" w14:textId="4B93EFB9" w:rsid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noProof/>
        </w:rPr>
        <w:drawing>
          <wp:inline distT="0" distB="0" distL="0" distR="0" wp14:anchorId="6BCB8816" wp14:editId="429A7185">
            <wp:extent cx="6645910" cy="2435225"/>
            <wp:effectExtent l="19050" t="19050" r="21590" b="22225"/>
            <wp:docPr id="1562020176" name="Picture 156202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435225"/>
                    </a:xfrm>
                    <a:prstGeom prst="rect">
                      <a:avLst/>
                    </a:prstGeom>
                    <a:ln>
                      <a:solidFill>
                        <a:schemeClr val="tx1"/>
                      </a:solidFill>
                    </a:ln>
                  </pic:spPr>
                </pic:pic>
              </a:graphicData>
            </a:graphic>
          </wp:inline>
        </w:drawing>
      </w:r>
    </w:p>
    <w:p w14:paraId="0560629A" w14:textId="231E19E7" w:rsid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noProof/>
        </w:rPr>
        <w:lastRenderedPageBreak/>
        <w:drawing>
          <wp:inline distT="0" distB="0" distL="0" distR="0" wp14:anchorId="54D4815E" wp14:editId="204046DE">
            <wp:extent cx="6645910" cy="2755265"/>
            <wp:effectExtent l="19050" t="19050" r="21590" b="26035"/>
            <wp:docPr id="1562020177" name="Picture 156202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755265"/>
                    </a:xfrm>
                    <a:prstGeom prst="rect">
                      <a:avLst/>
                    </a:prstGeom>
                    <a:ln>
                      <a:solidFill>
                        <a:schemeClr val="tx1"/>
                      </a:solidFill>
                    </a:ln>
                  </pic:spPr>
                </pic:pic>
              </a:graphicData>
            </a:graphic>
          </wp:inline>
        </w:drawing>
      </w:r>
    </w:p>
    <w:p w14:paraId="748BA442" w14:textId="73EEDFAA" w:rsidR="000C4752" w:rsidRPr="000C4752" w:rsidRDefault="000C4752" w:rsidP="000C4752">
      <w:pPr>
        <w:spacing w:before="100" w:beforeAutospacing="1" w:after="100" w:afterAutospacing="1" w:line="240" w:lineRule="auto"/>
        <w:rPr>
          <w:rFonts w:eastAsia="Times New Roman" w:cstheme="minorHAnsi"/>
          <w:sz w:val="24"/>
          <w:szCs w:val="24"/>
          <w:lang w:eastAsia="en-IN"/>
        </w:rPr>
      </w:pPr>
    </w:p>
    <w:p w14:paraId="28B0A4DF" w14:textId="07838F12" w:rsidR="000C4752" w:rsidRDefault="000C4752" w:rsidP="000C4752">
      <w:pPr>
        <w:numPr>
          <w:ilvl w:val="0"/>
          <w:numId w:val="42"/>
        </w:numPr>
        <w:spacing w:before="100" w:beforeAutospacing="1" w:after="100" w:afterAutospacing="1" w:line="240" w:lineRule="auto"/>
        <w:rPr>
          <w:rFonts w:eastAsia="Times New Roman" w:cstheme="minorHAnsi"/>
          <w:sz w:val="24"/>
          <w:szCs w:val="24"/>
          <w:lang w:eastAsia="en-IN"/>
        </w:rPr>
      </w:pPr>
      <w:r>
        <w:rPr>
          <w:rFonts w:eastAsia="Times New Roman" w:cstheme="minorHAnsi"/>
          <w:bCs/>
          <w:sz w:val="24"/>
          <w:szCs w:val="24"/>
          <w:lang w:eastAsia="en-IN"/>
        </w:rPr>
        <w:t xml:space="preserve">Also, if wanted to select the custom date click on </w:t>
      </w:r>
      <w:r w:rsidRPr="000C4752">
        <w:rPr>
          <w:rFonts w:eastAsia="Times New Roman" w:cstheme="minorHAnsi"/>
          <w:bCs/>
          <w:noProof/>
          <w:sz w:val="24"/>
          <w:szCs w:val="24"/>
          <w:lang w:eastAsia="en-IN"/>
        </w:rPr>
        <w:drawing>
          <wp:inline distT="0" distB="0" distL="0" distR="0" wp14:anchorId="7FC9386D" wp14:editId="6586AD46">
            <wp:extent cx="943107" cy="219106"/>
            <wp:effectExtent l="0" t="0" r="0" b="9525"/>
            <wp:docPr id="1562020225" name="Picture 15620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43107" cy="219106"/>
                    </a:xfrm>
                    <a:prstGeom prst="rect">
                      <a:avLst/>
                    </a:prstGeom>
                  </pic:spPr>
                </pic:pic>
              </a:graphicData>
            </a:graphic>
          </wp:inline>
        </w:drawing>
      </w:r>
      <w:r>
        <w:rPr>
          <w:rFonts w:eastAsia="Times New Roman" w:cstheme="minorHAnsi"/>
          <w:bCs/>
          <w:sz w:val="24"/>
          <w:szCs w:val="24"/>
          <w:lang w:eastAsia="en-IN"/>
        </w:rPr>
        <w:t xml:space="preserve"> “Select Date” and select the required date.</w:t>
      </w:r>
    </w:p>
    <w:p w14:paraId="0AA8748C" w14:textId="27488384" w:rsidR="00DC338A" w:rsidRDefault="000C4752" w:rsidP="000C4752">
      <w:pPr>
        <w:tabs>
          <w:tab w:val="left" w:pos="3900"/>
        </w:tabs>
        <w:rPr>
          <w:rFonts w:eastAsia="Times New Roman" w:cstheme="minorHAnsi"/>
          <w:sz w:val="24"/>
          <w:szCs w:val="24"/>
          <w:lang w:eastAsia="en-IN"/>
        </w:rPr>
      </w:pPr>
      <w:r w:rsidRPr="000C4752">
        <w:rPr>
          <w:noProof/>
        </w:rPr>
        <w:drawing>
          <wp:inline distT="0" distB="0" distL="0" distR="0" wp14:anchorId="76E723E4" wp14:editId="353CB118">
            <wp:extent cx="6645910" cy="2857500"/>
            <wp:effectExtent l="19050" t="19050" r="21590" b="19050"/>
            <wp:docPr id="1562020178" name="Picture 156202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857500"/>
                    </a:xfrm>
                    <a:prstGeom prst="rect">
                      <a:avLst/>
                    </a:prstGeom>
                    <a:ln>
                      <a:solidFill>
                        <a:schemeClr val="tx1"/>
                      </a:solidFill>
                    </a:ln>
                  </pic:spPr>
                </pic:pic>
              </a:graphicData>
            </a:graphic>
          </wp:inline>
        </w:drawing>
      </w:r>
    </w:p>
    <w:p w14:paraId="23EA381F" w14:textId="49DA1D08" w:rsidR="000C4752" w:rsidRDefault="000C4752" w:rsidP="000C4752">
      <w:pPr>
        <w:tabs>
          <w:tab w:val="left" w:pos="3900"/>
        </w:tabs>
        <w:rPr>
          <w:rFonts w:eastAsia="Times New Roman" w:cstheme="minorHAnsi"/>
          <w:sz w:val="24"/>
          <w:szCs w:val="24"/>
          <w:lang w:eastAsia="en-IN"/>
        </w:rPr>
      </w:pPr>
    </w:p>
    <w:p w14:paraId="4F989692" w14:textId="38A960EA" w:rsidR="000C4752" w:rsidRDefault="000C4752" w:rsidP="000C4752">
      <w:pPr>
        <w:tabs>
          <w:tab w:val="left" w:pos="3900"/>
        </w:tabs>
        <w:rPr>
          <w:rFonts w:eastAsia="Times New Roman" w:cstheme="minorHAnsi"/>
          <w:sz w:val="24"/>
          <w:szCs w:val="24"/>
          <w:lang w:eastAsia="en-IN"/>
        </w:rPr>
      </w:pPr>
    </w:p>
    <w:p w14:paraId="54F7C500" w14:textId="24A557F1" w:rsidR="000C4752" w:rsidRDefault="000C4752" w:rsidP="000C4752">
      <w:pPr>
        <w:tabs>
          <w:tab w:val="left" w:pos="3900"/>
        </w:tabs>
        <w:rPr>
          <w:rFonts w:eastAsia="Times New Roman" w:cstheme="minorHAnsi"/>
          <w:sz w:val="24"/>
          <w:szCs w:val="24"/>
          <w:lang w:eastAsia="en-IN"/>
        </w:rPr>
      </w:pPr>
    </w:p>
    <w:p w14:paraId="762B6D26" w14:textId="0C99A33E" w:rsidR="000C4752" w:rsidRDefault="000C4752" w:rsidP="000C4752">
      <w:pPr>
        <w:tabs>
          <w:tab w:val="left" w:pos="3900"/>
        </w:tabs>
        <w:rPr>
          <w:rFonts w:eastAsia="Times New Roman" w:cstheme="minorHAnsi"/>
          <w:sz w:val="24"/>
          <w:szCs w:val="24"/>
          <w:lang w:eastAsia="en-IN"/>
        </w:rPr>
      </w:pPr>
    </w:p>
    <w:p w14:paraId="7D184435" w14:textId="33C610C2" w:rsidR="000C4752" w:rsidRDefault="000C4752" w:rsidP="000C4752">
      <w:pPr>
        <w:tabs>
          <w:tab w:val="left" w:pos="3900"/>
        </w:tabs>
        <w:rPr>
          <w:rFonts w:eastAsia="Times New Roman" w:cstheme="minorHAnsi"/>
          <w:sz w:val="24"/>
          <w:szCs w:val="24"/>
          <w:lang w:eastAsia="en-IN"/>
        </w:rPr>
      </w:pPr>
    </w:p>
    <w:p w14:paraId="31F2D355" w14:textId="0B199070" w:rsidR="000C4752" w:rsidRDefault="000C4752" w:rsidP="000C4752">
      <w:pPr>
        <w:rPr>
          <w:lang w:eastAsia="en-IN"/>
        </w:rPr>
      </w:pPr>
    </w:p>
    <w:p w14:paraId="1BF51B88" w14:textId="14BFE352" w:rsidR="000C4752" w:rsidRDefault="000C4752" w:rsidP="000C4752">
      <w:pPr>
        <w:pStyle w:val="ListParagraph"/>
        <w:numPr>
          <w:ilvl w:val="0"/>
          <w:numId w:val="68"/>
        </w:numPr>
        <w:rPr>
          <w:lang w:eastAsia="en-IN"/>
        </w:rPr>
      </w:pPr>
      <w:r>
        <w:rPr>
          <w:lang w:eastAsia="en-IN"/>
        </w:rPr>
        <w:lastRenderedPageBreak/>
        <w:t>Selecting the custom date to view data.</w:t>
      </w:r>
    </w:p>
    <w:p w14:paraId="20806DE6" w14:textId="54BC8465" w:rsidR="000C4752" w:rsidRDefault="000C4752" w:rsidP="000C4752">
      <w:pPr>
        <w:pStyle w:val="ListParagraph"/>
        <w:numPr>
          <w:ilvl w:val="1"/>
          <w:numId w:val="68"/>
        </w:numPr>
        <w:rPr>
          <w:lang w:eastAsia="en-IN"/>
        </w:rPr>
      </w:pPr>
      <w:r>
        <w:rPr>
          <w:lang w:eastAsia="en-IN"/>
        </w:rPr>
        <w:t>Selected Date: 19/08/2024</w:t>
      </w:r>
    </w:p>
    <w:p w14:paraId="1E14892D" w14:textId="25225C1C" w:rsidR="00D84812" w:rsidRDefault="000C4752" w:rsidP="000C4752">
      <w:pPr>
        <w:rPr>
          <w:lang w:eastAsia="en-IN"/>
        </w:rPr>
      </w:pPr>
      <w:r w:rsidRPr="000C4752">
        <w:rPr>
          <w:noProof/>
          <w:lang w:eastAsia="en-IN"/>
        </w:rPr>
        <w:drawing>
          <wp:inline distT="0" distB="0" distL="0" distR="0" wp14:anchorId="79D7BFD3" wp14:editId="359BFCF7">
            <wp:extent cx="6645910" cy="2939415"/>
            <wp:effectExtent l="19050" t="19050" r="21590" b="13335"/>
            <wp:docPr id="1562020179" name="Picture 156202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2939415"/>
                    </a:xfrm>
                    <a:prstGeom prst="rect">
                      <a:avLst/>
                    </a:prstGeom>
                    <a:ln>
                      <a:solidFill>
                        <a:schemeClr val="tx1"/>
                      </a:solidFill>
                    </a:ln>
                  </pic:spPr>
                </pic:pic>
              </a:graphicData>
            </a:graphic>
          </wp:inline>
        </w:drawing>
      </w:r>
    </w:p>
    <w:p w14:paraId="32347637" w14:textId="1C0AEA87" w:rsidR="000C4752" w:rsidRPr="00D84812" w:rsidRDefault="000C4752" w:rsidP="000C4752">
      <w:pPr>
        <w:pStyle w:val="ListParagraph"/>
        <w:numPr>
          <w:ilvl w:val="0"/>
          <w:numId w:val="68"/>
        </w:numPr>
        <w:rPr>
          <w:lang w:eastAsia="en-IN"/>
        </w:rPr>
      </w:pPr>
      <w:r>
        <w:rPr>
          <w:lang w:eastAsia="en-IN"/>
        </w:rPr>
        <w:t>Data shown for the selected with all the Production Line and its status in graphical view.</w:t>
      </w:r>
    </w:p>
    <w:p w14:paraId="3781A085" w14:textId="6A7C82FA" w:rsidR="000C4752" w:rsidRDefault="000C4752" w:rsidP="00964018">
      <w:pPr>
        <w:rPr>
          <w:rFonts w:eastAsia="Times New Roman"/>
          <w:lang w:eastAsia="en-IN"/>
        </w:rPr>
      </w:pPr>
      <w:r w:rsidRPr="000C4752">
        <w:rPr>
          <w:rFonts w:eastAsia="Times New Roman"/>
          <w:noProof/>
          <w:lang w:eastAsia="en-IN"/>
        </w:rPr>
        <w:drawing>
          <wp:inline distT="0" distB="0" distL="0" distR="0" wp14:anchorId="11D54F0B" wp14:editId="430F24FA">
            <wp:extent cx="6645910" cy="2891155"/>
            <wp:effectExtent l="19050" t="19050" r="21590" b="23495"/>
            <wp:docPr id="1562020180" name="Picture 15620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2891155"/>
                    </a:xfrm>
                    <a:prstGeom prst="rect">
                      <a:avLst/>
                    </a:prstGeom>
                    <a:ln>
                      <a:solidFill>
                        <a:schemeClr val="tx1"/>
                      </a:solidFill>
                    </a:ln>
                  </pic:spPr>
                </pic:pic>
              </a:graphicData>
            </a:graphic>
          </wp:inline>
        </w:drawing>
      </w:r>
    </w:p>
    <w:p w14:paraId="45B99F31" w14:textId="35939F8C" w:rsidR="000C4752" w:rsidRDefault="000C4752" w:rsidP="000C4752">
      <w:pPr>
        <w:rPr>
          <w:lang w:eastAsia="en-IN"/>
        </w:rPr>
      </w:pPr>
    </w:p>
    <w:p w14:paraId="7B5C9B84" w14:textId="170231F3" w:rsidR="000C4752" w:rsidRDefault="000C4752" w:rsidP="000C4752">
      <w:pPr>
        <w:rPr>
          <w:lang w:eastAsia="en-IN"/>
        </w:rPr>
      </w:pPr>
    </w:p>
    <w:p w14:paraId="4A42EEE0" w14:textId="478843A9" w:rsidR="000C4752" w:rsidRDefault="000C4752" w:rsidP="000C4752">
      <w:pPr>
        <w:rPr>
          <w:lang w:eastAsia="en-IN"/>
        </w:rPr>
      </w:pPr>
    </w:p>
    <w:p w14:paraId="519878BB" w14:textId="332345B2" w:rsidR="000C4752" w:rsidRDefault="000C4752" w:rsidP="000C4752">
      <w:pPr>
        <w:rPr>
          <w:lang w:eastAsia="en-IN"/>
        </w:rPr>
      </w:pPr>
    </w:p>
    <w:p w14:paraId="6B358884" w14:textId="00A11F6C" w:rsidR="000C4752" w:rsidRDefault="000C4752" w:rsidP="000C4752">
      <w:pPr>
        <w:rPr>
          <w:lang w:eastAsia="en-IN"/>
        </w:rPr>
      </w:pPr>
    </w:p>
    <w:p w14:paraId="403F28EF" w14:textId="63AD70B9" w:rsidR="000C4752" w:rsidRDefault="000C4752" w:rsidP="000C4752">
      <w:pPr>
        <w:rPr>
          <w:lang w:eastAsia="en-IN"/>
        </w:rPr>
      </w:pPr>
    </w:p>
    <w:p w14:paraId="609CEB3F" w14:textId="2872F4C5" w:rsidR="000C4752" w:rsidRPr="000C4752" w:rsidRDefault="000C4752" w:rsidP="000C4752">
      <w:pPr>
        <w:pStyle w:val="ListParagraph"/>
        <w:numPr>
          <w:ilvl w:val="0"/>
          <w:numId w:val="68"/>
        </w:numPr>
        <w:rPr>
          <w:lang w:eastAsia="en-IN"/>
        </w:rPr>
      </w:pPr>
      <w:r>
        <w:rPr>
          <w:lang w:eastAsia="en-IN"/>
        </w:rPr>
        <w:lastRenderedPageBreak/>
        <w:t>Data shown for the selected with all the Production Line and its status in table view.</w:t>
      </w:r>
    </w:p>
    <w:p w14:paraId="4712F17E" w14:textId="77777777" w:rsidR="000C4752" w:rsidRDefault="000C4752" w:rsidP="00964018">
      <w:pPr>
        <w:rPr>
          <w:rFonts w:eastAsia="Times New Roman"/>
          <w:lang w:eastAsia="en-IN"/>
        </w:rPr>
      </w:pPr>
      <w:r w:rsidRPr="000C4752">
        <w:rPr>
          <w:rFonts w:eastAsia="Times New Roman"/>
          <w:noProof/>
          <w:lang w:eastAsia="en-IN"/>
        </w:rPr>
        <w:drawing>
          <wp:inline distT="0" distB="0" distL="0" distR="0" wp14:anchorId="1CE211AD" wp14:editId="155C8310">
            <wp:extent cx="6645910" cy="2275205"/>
            <wp:effectExtent l="19050" t="19050" r="21590" b="10795"/>
            <wp:docPr id="1562020181" name="Picture 15620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275205"/>
                    </a:xfrm>
                    <a:prstGeom prst="rect">
                      <a:avLst/>
                    </a:prstGeom>
                    <a:ln>
                      <a:solidFill>
                        <a:schemeClr val="tx1"/>
                      </a:solidFill>
                    </a:ln>
                  </pic:spPr>
                </pic:pic>
              </a:graphicData>
            </a:graphic>
          </wp:inline>
        </w:drawing>
      </w:r>
    </w:p>
    <w:p w14:paraId="45A97027" w14:textId="77777777" w:rsidR="000C4752" w:rsidRDefault="000C4752">
      <w:pPr>
        <w:rPr>
          <w:rFonts w:asciiTheme="majorHAnsi" w:eastAsia="Times New Roman" w:hAnsiTheme="majorHAnsi" w:cstheme="majorBidi"/>
          <w:b/>
          <w:bCs/>
          <w:color w:val="2E74B5" w:themeColor="accent1" w:themeShade="BF"/>
          <w:sz w:val="28"/>
          <w:szCs w:val="28"/>
          <w:lang w:eastAsia="en-IN"/>
        </w:rPr>
      </w:pPr>
      <w:r>
        <w:rPr>
          <w:rFonts w:eastAsia="Times New Roman"/>
          <w:lang w:eastAsia="en-IN"/>
        </w:rPr>
        <w:br w:type="page"/>
      </w:r>
    </w:p>
    <w:p w14:paraId="48BB5065" w14:textId="7BE59C53" w:rsidR="000C4752" w:rsidRDefault="00431384" w:rsidP="00873582">
      <w:pPr>
        <w:pStyle w:val="Heading1"/>
        <w:rPr>
          <w:rFonts w:eastAsia="Times New Roman"/>
          <w:sz w:val="24"/>
          <w:szCs w:val="24"/>
          <w:lang w:eastAsia="en-IN"/>
        </w:rPr>
      </w:pPr>
      <w:bookmarkStart w:id="34" w:name="_17._Job_Travel"/>
      <w:bookmarkStart w:id="35" w:name="_Toc175215923"/>
      <w:bookmarkEnd w:id="34"/>
      <w:r>
        <w:rPr>
          <w:rFonts w:eastAsia="Times New Roman"/>
          <w:sz w:val="24"/>
          <w:szCs w:val="24"/>
          <w:lang w:eastAsia="en-IN"/>
        </w:rPr>
        <w:lastRenderedPageBreak/>
        <w:t>17</w:t>
      </w:r>
      <w:r w:rsidR="001A4F6D">
        <w:rPr>
          <w:rFonts w:eastAsia="Times New Roman"/>
          <w:sz w:val="24"/>
          <w:szCs w:val="24"/>
          <w:lang w:eastAsia="en-IN"/>
        </w:rPr>
        <w:t xml:space="preserve">. </w:t>
      </w:r>
      <w:r w:rsidR="000C4752">
        <w:rPr>
          <w:rFonts w:eastAsia="Times New Roman"/>
          <w:sz w:val="24"/>
          <w:szCs w:val="24"/>
          <w:lang w:eastAsia="en-IN"/>
        </w:rPr>
        <w:t>Job Travel Card (JTC Report)</w:t>
      </w:r>
      <w:bookmarkEnd w:id="35"/>
    </w:p>
    <w:p w14:paraId="02D16049" w14:textId="7099F2CF" w:rsidR="000C4752" w:rsidRDefault="000C4752" w:rsidP="000C4752">
      <w:pPr>
        <w:rPr>
          <w:lang w:eastAsia="en-IN"/>
        </w:rPr>
      </w:pPr>
    </w:p>
    <w:p w14:paraId="7D0AC989" w14:textId="13BB7ACC" w:rsidR="000C4752" w:rsidRDefault="000C4752" w:rsidP="000C4752">
      <w:pPr>
        <w:pStyle w:val="NormalWeb"/>
        <w:rPr>
          <w:rFonts w:asciiTheme="minorHAnsi" w:hAnsiTheme="minorHAnsi" w:cstheme="minorHAnsi"/>
        </w:rPr>
      </w:pPr>
      <w:r w:rsidRPr="000C4752">
        <w:rPr>
          <w:rFonts w:asciiTheme="minorHAnsi" w:hAnsiTheme="minorHAnsi" w:cstheme="minorHAnsi"/>
        </w:rPr>
        <w:t>The Job Travel Card (JTC) Report is a tool for generating and viewing detailed reports on completed job orders. Users can filter and retrieve reports based on three different criteria, with the ability to preview and download the results in PDF format.</w:t>
      </w:r>
    </w:p>
    <w:p w14:paraId="1A62A274" w14:textId="1AAE6925"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30047C33" wp14:editId="377D1237">
            <wp:extent cx="6645910" cy="2906395"/>
            <wp:effectExtent l="19050" t="19050" r="21590" b="27305"/>
            <wp:docPr id="1562020212" name="Picture 15620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906395"/>
                    </a:xfrm>
                    <a:prstGeom prst="rect">
                      <a:avLst/>
                    </a:prstGeom>
                    <a:ln>
                      <a:solidFill>
                        <a:schemeClr val="tx1"/>
                      </a:solidFill>
                    </a:ln>
                  </pic:spPr>
                </pic:pic>
              </a:graphicData>
            </a:graphic>
          </wp:inline>
        </w:drawing>
      </w:r>
    </w:p>
    <w:p w14:paraId="21E27E96" w14:textId="77777777" w:rsidR="000C4752" w:rsidRPr="000C4752" w:rsidRDefault="000C4752" w:rsidP="00B81376">
      <w:pPr>
        <w:pStyle w:val="Subtitle"/>
      </w:pPr>
      <w:r w:rsidRPr="000C4752">
        <w:t>Key Features</w:t>
      </w:r>
    </w:p>
    <w:p w14:paraId="091F170A" w14:textId="77777777" w:rsidR="000C4752" w:rsidRPr="000C4752" w:rsidRDefault="000C4752" w:rsidP="000C4752">
      <w:pPr>
        <w:pStyle w:val="NormalWeb"/>
        <w:numPr>
          <w:ilvl w:val="0"/>
          <w:numId w:val="44"/>
        </w:numPr>
        <w:rPr>
          <w:rFonts w:asciiTheme="minorHAnsi" w:hAnsiTheme="minorHAnsi" w:cstheme="minorHAnsi"/>
        </w:rPr>
      </w:pPr>
      <w:r w:rsidRPr="000C4752">
        <w:rPr>
          <w:rStyle w:val="Strong"/>
          <w:rFonts w:asciiTheme="minorHAnsi" w:eastAsiaTheme="majorEastAsia" w:hAnsiTheme="minorHAnsi" w:cstheme="minorHAnsi"/>
        </w:rPr>
        <w:t>Report Criteria</w:t>
      </w:r>
      <w:r w:rsidRPr="000C4752">
        <w:rPr>
          <w:rFonts w:asciiTheme="minorHAnsi" w:hAnsiTheme="minorHAnsi" w:cstheme="minorHAnsi"/>
        </w:rPr>
        <w:t>:</w:t>
      </w:r>
    </w:p>
    <w:p w14:paraId="08C3863F" w14:textId="77777777" w:rsidR="000C4752" w:rsidRPr="000C4752" w:rsidRDefault="000C4752" w:rsidP="000C4752">
      <w:pPr>
        <w:numPr>
          <w:ilvl w:val="1"/>
          <w:numId w:val="44"/>
        </w:numPr>
        <w:spacing w:before="100" w:beforeAutospacing="1" w:after="100" w:afterAutospacing="1" w:line="240" w:lineRule="auto"/>
        <w:rPr>
          <w:rFonts w:cstheme="minorHAnsi"/>
        </w:rPr>
      </w:pPr>
      <w:r w:rsidRPr="000C4752">
        <w:rPr>
          <w:rStyle w:val="Strong"/>
          <w:rFonts w:cstheme="minorHAnsi"/>
        </w:rPr>
        <w:t xml:space="preserve">Site, Production Line, </w:t>
      </w:r>
      <w:proofErr w:type="gramStart"/>
      <w:r w:rsidRPr="000C4752">
        <w:rPr>
          <w:rStyle w:val="Strong"/>
          <w:rFonts w:cstheme="minorHAnsi"/>
        </w:rPr>
        <w:t>From Date,</w:t>
      </w:r>
      <w:proofErr w:type="gramEnd"/>
      <w:r w:rsidRPr="000C4752">
        <w:rPr>
          <w:rStyle w:val="Strong"/>
          <w:rFonts w:cstheme="minorHAnsi"/>
        </w:rPr>
        <w:t xml:space="preserve"> To Date</w:t>
      </w:r>
      <w:r w:rsidRPr="000C4752">
        <w:rPr>
          <w:rFonts w:cstheme="minorHAnsi"/>
        </w:rPr>
        <w:t>:</w:t>
      </w:r>
    </w:p>
    <w:p w14:paraId="5001C76C" w14:textId="77777777" w:rsidR="000C4752" w:rsidRPr="000C4752" w:rsidRDefault="000C4752" w:rsidP="000C4752">
      <w:pPr>
        <w:numPr>
          <w:ilvl w:val="2"/>
          <w:numId w:val="44"/>
        </w:numPr>
        <w:spacing w:before="100" w:beforeAutospacing="1" w:after="100" w:afterAutospacing="1" w:line="240" w:lineRule="auto"/>
        <w:rPr>
          <w:rFonts w:cstheme="minorHAnsi"/>
        </w:rPr>
      </w:pPr>
      <w:r w:rsidRPr="000C4752">
        <w:rPr>
          <w:rFonts w:cstheme="minorHAnsi"/>
        </w:rPr>
        <w:t>Generate a report by specifying the site, production line, and a date range (from and to dates).</w:t>
      </w:r>
    </w:p>
    <w:p w14:paraId="6F4C5E56" w14:textId="77777777" w:rsidR="000C4752" w:rsidRPr="000C4752" w:rsidRDefault="000C4752" w:rsidP="000C4752">
      <w:pPr>
        <w:numPr>
          <w:ilvl w:val="1"/>
          <w:numId w:val="44"/>
        </w:numPr>
        <w:spacing w:before="100" w:beforeAutospacing="1" w:after="100" w:afterAutospacing="1" w:line="240" w:lineRule="auto"/>
        <w:rPr>
          <w:rFonts w:cstheme="minorHAnsi"/>
        </w:rPr>
      </w:pPr>
      <w:r w:rsidRPr="000C4752">
        <w:rPr>
          <w:rStyle w:val="Strong"/>
          <w:rFonts w:cstheme="minorHAnsi"/>
        </w:rPr>
        <w:t>Between From and To Work Orders</w:t>
      </w:r>
      <w:r w:rsidRPr="000C4752">
        <w:rPr>
          <w:rFonts w:cstheme="minorHAnsi"/>
        </w:rPr>
        <w:t>:</w:t>
      </w:r>
    </w:p>
    <w:p w14:paraId="5FCBFCDB" w14:textId="77777777" w:rsidR="000C4752" w:rsidRPr="000C4752" w:rsidRDefault="000C4752" w:rsidP="000C4752">
      <w:pPr>
        <w:numPr>
          <w:ilvl w:val="2"/>
          <w:numId w:val="44"/>
        </w:numPr>
        <w:spacing w:before="100" w:beforeAutospacing="1" w:after="100" w:afterAutospacing="1" w:line="240" w:lineRule="auto"/>
        <w:rPr>
          <w:rFonts w:cstheme="minorHAnsi"/>
        </w:rPr>
      </w:pPr>
      <w:r w:rsidRPr="000C4752">
        <w:rPr>
          <w:rFonts w:cstheme="minorHAnsi"/>
        </w:rPr>
        <w:t>Retrieve job order details for a range of work orders, from a specified start work order to an end work order.</w:t>
      </w:r>
    </w:p>
    <w:p w14:paraId="2FB041E4" w14:textId="77777777" w:rsidR="000C4752" w:rsidRPr="000C4752" w:rsidRDefault="000C4752" w:rsidP="000C4752">
      <w:pPr>
        <w:numPr>
          <w:ilvl w:val="1"/>
          <w:numId w:val="44"/>
        </w:numPr>
        <w:spacing w:before="100" w:beforeAutospacing="1" w:after="100" w:afterAutospacing="1" w:line="240" w:lineRule="auto"/>
        <w:rPr>
          <w:rFonts w:cstheme="minorHAnsi"/>
        </w:rPr>
      </w:pPr>
      <w:r w:rsidRPr="000C4752">
        <w:rPr>
          <w:rStyle w:val="Strong"/>
          <w:rFonts w:cstheme="minorHAnsi"/>
        </w:rPr>
        <w:t>Between From and To Job Orders</w:t>
      </w:r>
      <w:r w:rsidRPr="000C4752">
        <w:rPr>
          <w:rFonts w:cstheme="minorHAnsi"/>
        </w:rPr>
        <w:t>:</w:t>
      </w:r>
    </w:p>
    <w:p w14:paraId="17DC83A0" w14:textId="77777777" w:rsidR="000C4752" w:rsidRPr="000C4752" w:rsidRDefault="000C4752" w:rsidP="000C4752">
      <w:pPr>
        <w:numPr>
          <w:ilvl w:val="2"/>
          <w:numId w:val="44"/>
        </w:numPr>
        <w:spacing w:before="100" w:beforeAutospacing="1" w:after="100" w:afterAutospacing="1" w:line="240" w:lineRule="auto"/>
        <w:rPr>
          <w:rFonts w:cstheme="minorHAnsi"/>
        </w:rPr>
      </w:pPr>
      <w:r w:rsidRPr="000C4752">
        <w:rPr>
          <w:rFonts w:cstheme="minorHAnsi"/>
        </w:rPr>
        <w:t>Obtain job order information for a range of job orders, from a specified start job order to an end job order.</w:t>
      </w:r>
    </w:p>
    <w:p w14:paraId="01B242A8" w14:textId="77777777" w:rsidR="000C4752" w:rsidRPr="000C4752" w:rsidRDefault="000C4752" w:rsidP="000C4752">
      <w:pPr>
        <w:pStyle w:val="NormalWeb"/>
        <w:numPr>
          <w:ilvl w:val="0"/>
          <w:numId w:val="44"/>
        </w:numPr>
        <w:rPr>
          <w:rFonts w:asciiTheme="minorHAnsi" w:hAnsiTheme="minorHAnsi" w:cstheme="minorHAnsi"/>
        </w:rPr>
      </w:pPr>
      <w:r w:rsidRPr="000C4752">
        <w:rPr>
          <w:rStyle w:val="Strong"/>
          <w:rFonts w:asciiTheme="minorHAnsi" w:eastAsiaTheme="majorEastAsia" w:hAnsiTheme="minorHAnsi" w:cstheme="minorHAnsi"/>
        </w:rPr>
        <w:t>Report Generation</w:t>
      </w:r>
      <w:r w:rsidRPr="000C4752">
        <w:rPr>
          <w:rFonts w:asciiTheme="minorHAnsi" w:hAnsiTheme="minorHAnsi" w:cstheme="minorHAnsi"/>
        </w:rPr>
        <w:t>:</w:t>
      </w:r>
    </w:p>
    <w:p w14:paraId="2EB3DCFB" w14:textId="77777777" w:rsidR="000C4752" w:rsidRPr="000C4752" w:rsidRDefault="000C4752" w:rsidP="000C4752">
      <w:pPr>
        <w:numPr>
          <w:ilvl w:val="1"/>
          <w:numId w:val="44"/>
        </w:numPr>
        <w:spacing w:before="100" w:beforeAutospacing="1" w:after="100" w:afterAutospacing="1" w:line="240" w:lineRule="auto"/>
        <w:rPr>
          <w:rFonts w:cstheme="minorHAnsi"/>
        </w:rPr>
      </w:pPr>
      <w:r w:rsidRPr="000C4752">
        <w:rPr>
          <w:rStyle w:val="Strong"/>
          <w:rFonts w:cstheme="minorHAnsi"/>
        </w:rPr>
        <w:t>Selection and Preview</w:t>
      </w:r>
      <w:r w:rsidRPr="000C4752">
        <w:rPr>
          <w:rFonts w:cstheme="minorHAnsi"/>
        </w:rPr>
        <w:t>:</w:t>
      </w:r>
    </w:p>
    <w:p w14:paraId="45315AA2" w14:textId="77777777" w:rsidR="000C4752" w:rsidRPr="000C4752" w:rsidRDefault="000C4752" w:rsidP="000C4752">
      <w:pPr>
        <w:numPr>
          <w:ilvl w:val="2"/>
          <w:numId w:val="44"/>
        </w:numPr>
        <w:spacing w:before="100" w:beforeAutospacing="1" w:after="100" w:afterAutospacing="1" w:line="240" w:lineRule="auto"/>
        <w:rPr>
          <w:rFonts w:cstheme="minorHAnsi"/>
        </w:rPr>
      </w:pPr>
      <w:r w:rsidRPr="000C4752">
        <w:rPr>
          <w:rFonts w:cstheme="minorHAnsi"/>
        </w:rPr>
        <w:t>Based on the selected criteria (one of the three combinations), the system will display a preview of the completed job orders report on the right side of the interface.</w:t>
      </w:r>
    </w:p>
    <w:p w14:paraId="116ED458" w14:textId="77777777" w:rsidR="000C4752" w:rsidRPr="000C4752" w:rsidRDefault="000C4752" w:rsidP="000C4752">
      <w:pPr>
        <w:numPr>
          <w:ilvl w:val="1"/>
          <w:numId w:val="44"/>
        </w:numPr>
        <w:spacing w:before="100" w:beforeAutospacing="1" w:after="100" w:afterAutospacing="1" w:line="240" w:lineRule="auto"/>
        <w:rPr>
          <w:rFonts w:cstheme="minorHAnsi"/>
        </w:rPr>
      </w:pPr>
      <w:r w:rsidRPr="000C4752">
        <w:rPr>
          <w:rStyle w:val="Strong"/>
          <w:rFonts w:cstheme="minorHAnsi"/>
        </w:rPr>
        <w:t>PDF Download</w:t>
      </w:r>
      <w:r w:rsidRPr="000C4752">
        <w:rPr>
          <w:rFonts w:cstheme="minorHAnsi"/>
        </w:rPr>
        <w:t>:</w:t>
      </w:r>
    </w:p>
    <w:p w14:paraId="63D4DF20" w14:textId="77777777" w:rsidR="000C4752" w:rsidRPr="000C4752" w:rsidRDefault="000C4752" w:rsidP="000C4752">
      <w:pPr>
        <w:numPr>
          <w:ilvl w:val="2"/>
          <w:numId w:val="44"/>
        </w:numPr>
        <w:spacing w:before="100" w:beforeAutospacing="1" w:after="100" w:afterAutospacing="1" w:line="240" w:lineRule="auto"/>
        <w:rPr>
          <w:rFonts w:cstheme="minorHAnsi"/>
        </w:rPr>
      </w:pPr>
      <w:r w:rsidRPr="000C4752">
        <w:rPr>
          <w:rFonts w:cstheme="minorHAnsi"/>
        </w:rPr>
        <w:t>Users can download the displayed report as a PDF file for offline review and record-keeping.</w:t>
      </w:r>
    </w:p>
    <w:p w14:paraId="7880C070" w14:textId="77777777" w:rsidR="000C4752" w:rsidRPr="000C4752" w:rsidRDefault="000C4752" w:rsidP="00B81376">
      <w:pPr>
        <w:pStyle w:val="Subtitle"/>
      </w:pPr>
      <w:r w:rsidRPr="000C4752">
        <w:t>Workflow</w:t>
      </w:r>
    </w:p>
    <w:p w14:paraId="7E638584" w14:textId="77777777" w:rsidR="000C4752" w:rsidRPr="000C4752" w:rsidRDefault="000C4752" w:rsidP="000C4752">
      <w:pPr>
        <w:pStyle w:val="NormalWeb"/>
        <w:numPr>
          <w:ilvl w:val="0"/>
          <w:numId w:val="45"/>
        </w:numPr>
        <w:rPr>
          <w:rFonts w:asciiTheme="minorHAnsi" w:hAnsiTheme="minorHAnsi" w:cstheme="minorHAnsi"/>
        </w:rPr>
      </w:pPr>
      <w:r w:rsidRPr="000C4752">
        <w:rPr>
          <w:rStyle w:val="Strong"/>
          <w:rFonts w:asciiTheme="minorHAnsi" w:eastAsiaTheme="majorEastAsia" w:hAnsiTheme="minorHAnsi" w:cstheme="minorHAnsi"/>
        </w:rPr>
        <w:t>Select Report Criteria</w:t>
      </w:r>
      <w:r w:rsidRPr="000C4752">
        <w:rPr>
          <w:rFonts w:asciiTheme="minorHAnsi" w:hAnsiTheme="minorHAnsi" w:cstheme="minorHAnsi"/>
        </w:rPr>
        <w:t>:</w:t>
      </w:r>
    </w:p>
    <w:p w14:paraId="4B060A78" w14:textId="77777777" w:rsidR="000C4752" w:rsidRPr="000C4752" w:rsidRDefault="000C4752" w:rsidP="000C4752">
      <w:pPr>
        <w:numPr>
          <w:ilvl w:val="1"/>
          <w:numId w:val="45"/>
        </w:numPr>
        <w:spacing w:before="100" w:beforeAutospacing="1" w:after="100" w:afterAutospacing="1" w:line="240" w:lineRule="auto"/>
        <w:rPr>
          <w:rFonts w:cstheme="minorHAnsi"/>
        </w:rPr>
      </w:pPr>
      <w:r w:rsidRPr="000C4752">
        <w:rPr>
          <w:rFonts w:cstheme="minorHAnsi"/>
        </w:rPr>
        <w:t>Choose one of the following options to filter the report:</w:t>
      </w:r>
    </w:p>
    <w:p w14:paraId="41CC7EA0" w14:textId="77777777" w:rsidR="000C4752" w:rsidRPr="000C4752" w:rsidRDefault="000C4752" w:rsidP="000C4752">
      <w:pPr>
        <w:numPr>
          <w:ilvl w:val="2"/>
          <w:numId w:val="45"/>
        </w:numPr>
        <w:spacing w:before="100" w:beforeAutospacing="1" w:after="100" w:afterAutospacing="1" w:line="240" w:lineRule="auto"/>
        <w:rPr>
          <w:rFonts w:cstheme="minorHAnsi"/>
        </w:rPr>
      </w:pPr>
      <w:r w:rsidRPr="000C4752">
        <w:rPr>
          <w:rStyle w:val="Strong"/>
          <w:rFonts w:cstheme="minorHAnsi"/>
        </w:rPr>
        <w:t xml:space="preserve">Site, Production Line, </w:t>
      </w:r>
      <w:proofErr w:type="gramStart"/>
      <w:r w:rsidRPr="000C4752">
        <w:rPr>
          <w:rStyle w:val="Strong"/>
          <w:rFonts w:cstheme="minorHAnsi"/>
        </w:rPr>
        <w:t>From Date,</w:t>
      </w:r>
      <w:proofErr w:type="gramEnd"/>
      <w:r w:rsidRPr="000C4752">
        <w:rPr>
          <w:rStyle w:val="Strong"/>
          <w:rFonts w:cstheme="minorHAnsi"/>
        </w:rPr>
        <w:t xml:space="preserve"> To Date</w:t>
      </w:r>
      <w:r w:rsidRPr="000C4752">
        <w:rPr>
          <w:rFonts w:cstheme="minorHAnsi"/>
        </w:rPr>
        <w:t>: Enter the site, production line, and date range.</w:t>
      </w:r>
    </w:p>
    <w:p w14:paraId="5D22A294" w14:textId="77777777" w:rsidR="000C4752" w:rsidRPr="000C4752" w:rsidRDefault="000C4752" w:rsidP="000C4752">
      <w:pPr>
        <w:numPr>
          <w:ilvl w:val="2"/>
          <w:numId w:val="45"/>
        </w:numPr>
        <w:spacing w:before="100" w:beforeAutospacing="1" w:after="100" w:afterAutospacing="1" w:line="240" w:lineRule="auto"/>
        <w:rPr>
          <w:rFonts w:cstheme="minorHAnsi"/>
        </w:rPr>
      </w:pPr>
      <w:r w:rsidRPr="000C4752">
        <w:rPr>
          <w:rStyle w:val="Strong"/>
          <w:rFonts w:cstheme="minorHAnsi"/>
        </w:rPr>
        <w:t>Between From and To Work Orders</w:t>
      </w:r>
      <w:r w:rsidRPr="000C4752">
        <w:rPr>
          <w:rFonts w:cstheme="minorHAnsi"/>
        </w:rPr>
        <w:t>: Enter the start and end work orders.</w:t>
      </w:r>
    </w:p>
    <w:p w14:paraId="6A029C68" w14:textId="6F3FA7A0" w:rsidR="000C4752" w:rsidRPr="000C4752" w:rsidRDefault="000C4752" w:rsidP="000C4752">
      <w:pPr>
        <w:numPr>
          <w:ilvl w:val="2"/>
          <w:numId w:val="45"/>
        </w:numPr>
        <w:spacing w:before="100" w:beforeAutospacing="1" w:after="100" w:afterAutospacing="1" w:line="240" w:lineRule="auto"/>
        <w:rPr>
          <w:rFonts w:cstheme="minorHAnsi"/>
        </w:rPr>
      </w:pPr>
      <w:r w:rsidRPr="000C4752">
        <w:rPr>
          <w:rStyle w:val="Strong"/>
          <w:rFonts w:cstheme="minorHAnsi"/>
        </w:rPr>
        <w:lastRenderedPageBreak/>
        <w:t>Between From and To Job Orders</w:t>
      </w:r>
      <w:r w:rsidRPr="000C4752">
        <w:rPr>
          <w:rFonts w:cstheme="minorHAnsi"/>
        </w:rPr>
        <w:t>: Enter the start and end job orders.</w:t>
      </w:r>
    </w:p>
    <w:p w14:paraId="50C22F48" w14:textId="22529BCB" w:rsidR="000C4752" w:rsidRDefault="000C4752" w:rsidP="000C4752">
      <w:pPr>
        <w:spacing w:before="100" w:beforeAutospacing="1" w:after="100" w:afterAutospacing="1" w:line="240" w:lineRule="auto"/>
        <w:rPr>
          <w:rFonts w:cstheme="minorHAnsi"/>
        </w:rPr>
      </w:pPr>
    </w:p>
    <w:p w14:paraId="562F84C6" w14:textId="69E16E66" w:rsidR="000C4752" w:rsidRPr="000C4752" w:rsidRDefault="000C4752" w:rsidP="000C4752">
      <w:pPr>
        <w:pStyle w:val="ListParagraph"/>
        <w:numPr>
          <w:ilvl w:val="0"/>
          <w:numId w:val="45"/>
        </w:numPr>
        <w:spacing w:before="100" w:beforeAutospacing="1" w:after="100" w:afterAutospacing="1" w:line="240" w:lineRule="auto"/>
        <w:rPr>
          <w:rFonts w:cstheme="minorHAnsi"/>
        </w:rPr>
      </w:pPr>
      <w:r>
        <w:rPr>
          <w:rFonts w:cstheme="minorHAnsi"/>
        </w:rPr>
        <w:t>Selection on Site, production line, from date and to date.</w:t>
      </w:r>
    </w:p>
    <w:p w14:paraId="5C66C72C" w14:textId="7CC0535D" w:rsidR="000C4752" w:rsidRDefault="000C4752" w:rsidP="000C4752">
      <w:pPr>
        <w:spacing w:before="100" w:beforeAutospacing="1" w:after="100" w:afterAutospacing="1" w:line="240" w:lineRule="auto"/>
        <w:rPr>
          <w:rFonts w:cstheme="minorHAnsi"/>
        </w:rPr>
      </w:pPr>
      <w:r w:rsidRPr="000C4752">
        <w:rPr>
          <w:rFonts w:cstheme="minorHAnsi"/>
          <w:noProof/>
        </w:rPr>
        <w:drawing>
          <wp:inline distT="0" distB="0" distL="0" distR="0" wp14:anchorId="3665DF84" wp14:editId="3DCF6A9E">
            <wp:extent cx="6645910" cy="2607310"/>
            <wp:effectExtent l="19050" t="19050" r="21590" b="21590"/>
            <wp:docPr id="1562020182" name="Picture 156202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607310"/>
                    </a:xfrm>
                    <a:prstGeom prst="rect">
                      <a:avLst/>
                    </a:prstGeom>
                    <a:ln>
                      <a:solidFill>
                        <a:schemeClr val="tx1"/>
                      </a:solidFill>
                    </a:ln>
                  </pic:spPr>
                </pic:pic>
              </a:graphicData>
            </a:graphic>
          </wp:inline>
        </w:drawing>
      </w:r>
    </w:p>
    <w:p w14:paraId="37E85356" w14:textId="7DBB032C" w:rsidR="000C4752" w:rsidRPr="000C4752" w:rsidRDefault="000C4752" w:rsidP="000C4752">
      <w:pPr>
        <w:pStyle w:val="ListParagraph"/>
        <w:numPr>
          <w:ilvl w:val="0"/>
          <w:numId w:val="45"/>
        </w:numPr>
        <w:spacing w:before="100" w:beforeAutospacing="1" w:after="100" w:afterAutospacing="1" w:line="240" w:lineRule="auto"/>
        <w:rPr>
          <w:rFonts w:cstheme="minorHAnsi"/>
        </w:rPr>
      </w:pPr>
      <w:r>
        <w:rPr>
          <w:rFonts w:cstheme="minorHAnsi"/>
        </w:rPr>
        <w:t>Preview for the selection on Site, production line, from date and to date.</w:t>
      </w:r>
    </w:p>
    <w:p w14:paraId="794B00A8" w14:textId="003DDF06" w:rsidR="000C4752" w:rsidRPr="000C4752" w:rsidRDefault="000C4752" w:rsidP="000C4752">
      <w:pPr>
        <w:pStyle w:val="ListParagraph"/>
        <w:spacing w:before="100" w:beforeAutospacing="1" w:after="100" w:afterAutospacing="1" w:line="240" w:lineRule="auto"/>
        <w:rPr>
          <w:rFonts w:cstheme="minorHAnsi"/>
        </w:rPr>
      </w:pPr>
    </w:p>
    <w:p w14:paraId="519BE1CE" w14:textId="7E796162" w:rsidR="000C4752" w:rsidRDefault="000C4752" w:rsidP="000C4752">
      <w:pPr>
        <w:spacing w:before="100" w:beforeAutospacing="1" w:after="100" w:afterAutospacing="1" w:line="240" w:lineRule="auto"/>
        <w:rPr>
          <w:rFonts w:cstheme="minorHAnsi"/>
        </w:rPr>
      </w:pPr>
      <w:r w:rsidRPr="000C4752">
        <w:rPr>
          <w:rFonts w:cstheme="minorHAnsi"/>
          <w:noProof/>
        </w:rPr>
        <w:drawing>
          <wp:inline distT="0" distB="0" distL="0" distR="0" wp14:anchorId="20A5E14D" wp14:editId="7A87AFCB">
            <wp:extent cx="6645910" cy="2897505"/>
            <wp:effectExtent l="19050" t="19050" r="21590" b="17145"/>
            <wp:docPr id="1562020183" name="Picture 156202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2897505"/>
                    </a:xfrm>
                    <a:prstGeom prst="rect">
                      <a:avLst/>
                    </a:prstGeom>
                    <a:ln>
                      <a:solidFill>
                        <a:schemeClr val="tx1"/>
                      </a:solidFill>
                    </a:ln>
                  </pic:spPr>
                </pic:pic>
              </a:graphicData>
            </a:graphic>
          </wp:inline>
        </w:drawing>
      </w:r>
    </w:p>
    <w:p w14:paraId="1199E623" w14:textId="2FE3A0C2" w:rsidR="000C4752" w:rsidRDefault="000C4752" w:rsidP="000C4752">
      <w:pPr>
        <w:spacing w:before="100" w:beforeAutospacing="1" w:after="100" w:afterAutospacing="1" w:line="240" w:lineRule="auto"/>
        <w:rPr>
          <w:rFonts w:cstheme="minorHAnsi"/>
        </w:rPr>
      </w:pPr>
    </w:p>
    <w:p w14:paraId="4A9B0379" w14:textId="40B7F0B3" w:rsidR="000C4752" w:rsidRDefault="000C4752" w:rsidP="000C4752">
      <w:pPr>
        <w:spacing w:before="100" w:beforeAutospacing="1" w:after="100" w:afterAutospacing="1" w:line="240" w:lineRule="auto"/>
        <w:rPr>
          <w:rFonts w:cstheme="minorHAnsi"/>
        </w:rPr>
      </w:pPr>
    </w:p>
    <w:p w14:paraId="6B99DFA3" w14:textId="3E9FC7CB" w:rsidR="000C4752" w:rsidRDefault="000C4752" w:rsidP="000C4752">
      <w:pPr>
        <w:spacing w:before="100" w:beforeAutospacing="1" w:after="100" w:afterAutospacing="1" w:line="240" w:lineRule="auto"/>
        <w:rPr>
          <w:rFonts w:cstheme="minorHAnsi"/>
        </w:rPr>
      </w:pPr>
    </w:p>
    <w:p w14:paraId="12C07CE2" w14:textId="4E27E9EE" w:rsidR="000C4752" w:rsidRDefault="000C4752" w:rsidP="000C4752">
      <w:pPr>
        <w:spacing w:before="100" w:beforeAutospacing="1" w:after="100" w:afterAutospacing="1" w:line="240" w:lineRule="auto"/>
        <w:rPr>
          <w:rFonts w:cstheme="minorHAnsi"/>
        </w:rPr>
      </w:pPr>
    </w:p>
    <w:p w14:paraId="6C4621CE" w14:textId="2A4D2AD4" w:rsidR="000C4752" w:rsidRDefault="000C4752" w:rsidP="000C4752">
      <w:pPr>
        <w:spacing w:before="100" w:beforeAutospacing="1" w:after="100" w:afterAutospacing="1" w:line="240" w:lineRule="auto"/>
        <w:rPr>
          <w:rFonts w:cstheme="minorHAnsi"/>
        </w:rPr>
      </w:pPr>
    </w:p>
    <w:p w14:paraId="6D70D1A4" w14:textId="5704B440" w:rsidR="000C4752" w:rsidRDefault="000C4752" w:rsidP="000C4752">
      <w:pPr>
        <w:spacing w:before="100" w:beforeAutospacing="1" w:after="100" w:afterAutospacing="1" w:line="240" w:lineRule="auto"/>
        <w:rPr>
          <w:rFonts w:cstheme="minorHAnsi"/>
        </w:rPr>
      </w:pPr>
    </w:p>
    <w:p w14:paraId="6A83E07A" w14:textId="5981C2AF" w:rsidR="000C4752" w:rsidRPr="000C4752" w:rsidRDefault="000C4752" w:rsidP="000C4752">
      <w:pPr>
        <w:pStyle w:val="ListParagraph"/>
        <w:numPr>
          <w:ilvl w:val="0"/>
          <w:numId w:val="45"/>
        </w:numPr>
        <w:spacing w:before="100" w:beforeAutospacing="1" w:after="100" w:afterAutospacing="1" w:line="240" w:lineRule="auto"/>
        <w:rPr>
          <w:rFonts w:cstheme="minorHAnsi"/>
        </w:rPr>
      </w:pPr>
      <w:r>
        <w:rPr>
          <w:rFonts w:cstheme="minorHAnsi"/>
        </w:rPr>
        <w:t>Selection for between work orders.</w:t>
      </w:r>
    </w:p>
    <w:p w14:paraId="616F6B15" w14:textId="6799B217" w:rsidR="000C4752" w:rsidRDefault="000C4752" w:rsidP="000C4752">
      <w:pPr>
        <w:spacing w:before="100" w:beforeAutospacing="1" w:after="100" w:afterAutospacing="1" w:line="240" w:lineRule="auto"/>
        <w:rPr>
          <w:rFonts w:cstheme="minorHAnsi"/>
        </w:rPr>
      </w:pPr>
      <w:r w:rsidRPr="000C4752">
        <w:rPr>
          <w:rFonts w:cstheme="minorHAnsi"/>
          <w:noProof/>
        </w:rPr>
        <w:drawing>
          <wp:inline distT="0" distB="0" distL="0" distR="0" wp14:anchorId="036ED11B" wp14:editId="78CE238A">
            <wp:extent cx="6645910" cy="2871470"/>
            <wp:effectExtent l="19050" t="19050" r="21590" b="24130"/>
            <wp:docPr id="1562020184" name="Picture 156202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871470"/>
                    </a:xfrm>
                    <a:prstGeom prst="rect">
                      <a:avLst/>
                    </a:prstGeom>
                    <a:ln>
                      <a:solidFill>
                        <a:schemeClr val="tx1"/>
                      </a:solidFill>
                    </a:ln>
                  </pic:spPr>
                </pic:pic>
              </a:graphicData>
            </a:graphic>
          </wp:inline>
        </w:drawing>
      </w:r>
    </w:p>
    <w:p w14:paraId="2EFDB1E4" w14:textId="4D9007DA" w:rsidR="000C4752" w:rsidRPr="000C4752" w:rsidRDefault="000C4752" w:rsidP="000C4752">
      <w:pPr>
        <w:pStyle w:val="ListParagraph"/>
        <w:numPr>
          <w:ilvl w:val="0"/>
          <w:numId w:val="45"/>
        </w:numPr>
        <w:spacing w:before="100" w:beforeAutospacing="1" w:after="100" w:afterAutospacing="1" w:line="240" w:lineRule="auto"/>
        <w:rPr>
          <w:rFonts w:cstheme="minorHAnsi"/>
        </w:rPr>
      </w:pPr>
      <w:r>
        <w:rPr>
          <w:rFonts w:cstheme="minorHAnsi"/>
        </w:rPr>
        <w:t>Preview for the selection for between work orders.</w:t>
      </w:r>
    </w:p>
    <w:p w14:paraId="0E521C0A" w14:textId="77777777" w:rsidR="000C4752" w:rsidRPr="000C4752" w:rsidRDefault="000C4752" w:rsidP="000C4752">
      <w:pPr>
        <w:pStyle w:val="ListParagraph"/>
        <w:spacing w:before="100" w:beforeAutospacing="1" w:after="100" w:afterAutospacing="1" w:line="240" w:lineRule="auto"/>
        <w:rPr>
          <w:rFonts w:cstheme="minorHAnsi"/>
        </w:rPr>
      </w:pPr>
    </w:p>
    <w:p w14:paraId="37D3ACC1" w14:textId="2633FBCA" w:rsidR="000C4752" w:rsidRDefault="000C4752" w:rsidP="000C4752">
      <w:pPr>
        <w:spacing w:before="100" w:beforeAutospacing="1" w:after="100" w:afterAutospacing="1" w:line="240" w:lineRule="auto"/>
        <w:rPr>
          <w:rFonts w:cstheme="minorHAnsi"/>
        </w:rPr>
      </w:pPr>
      <w:r w:rsidRPr="000C4752">
        <w:rPr>
          <w:rFonts w:cstheme="minorHAnsi"/>
          <w:noProof/>
        </w:rPr>
        <w:drawing>
          <wp:inline distT="0" distB="0" distL="0" distR="0" wp14:anchorId="2CE5B347" wp14:editId="19810B81">
            <wp:extent cx="6645910" cy="2878455"/>
            <wp:effectExtent l="19050" t="19050" r="21590" b="17145"/>
            <wp:docPr id="1562020185" name="Picture 15620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2878455"/>
                    </a:xfrm>
                    <a:prstGeom prst="rect">
                      <a:avLst/>
                    </a:prstGeom>
                    <a:ln>
                      <a:solidFill>
                        <a:schemeClr val="tx1"/>
                      </a:solidFill>
                    </a:ln>
                  </pic:spPr>
                </pic:pic>
              </a:graphicData>
            </a:graphic>
          </wp:inline>
        </w:drawing>
      </w:r>
    </w:p>
    <w:p w14:paraId="334F45C2" w14:textId="304EE368" w:rsidR="000C4752" w:rsidRDefault="000C4752" w:rsidP="000C4752">
      <w:pPr>
        <w:spacing w:before="100" w:beforeAutospacing="1" w:after="100" w:afterAutospacing="1" w:line="240" w:lineRule="auto"/>
        <w:rPr>
          <w:rFonts w:cstheme="minorHAnsi"/>
        </w:rPr>
      </w:pPr>
    </w:p>
    <w:p w14:paraId="5D76D084" w14:textId="6C58320F" w:rsidR="000C4752" w:rsidRDefault="000C4752" w:rsidP="000C4752">
      <w:pPr>
        <w:spacing w:before="100" w:beforeAutospacing="1" w:after="100" w:afterAutospacing="1" w:line="240" w:lineRule="auto"/>
        <w:rPr>
          <w:rFonts w:cstheme="minorHAnsi"/>
        </w:rPr>
      </w:pPr>
    </w:p>
    <w:p w14:paraId="0E85641C" w14:textId="317AE83C" w:rsidR="000C4752" w:rsidRDefault="000C4752" w:rsidP="000C4752">
      <w:pPr>
        <w:spacing w:before="100" w:beforeAutospacing="1" w:after="100" w:afterAutospacing="1" w:line="240" w:lineRule="auto"/>
        <w:rPr>
          <w:rFonts w:cstheme="minorHAnsi"/>
        </w:rPr>
      </w:pPr>
    </w:p>
    <w:p w14:paraId="532C0915" w14:textId="581FA2D7" w:rsidR="000C4752" w:rsidRDefault="000C4752" w:rsidP="000C4752">
      <w:pPr>
        <w:spacing w:before="100" w:beforeAutospacing="1" w:after="100" w:afterAutospacing="1" w:line="240" w:lineRule="auto"/>
        <w:rPr>
          <w:rFonts w:cstheme="minorHAnsi"/>
        </w:rPr>
      </w:pPr>
    </w:p>
    <w:p w14:paraId="50B6E5F3" w14:textId="011A9272" w:rsidR="000C4752" w:rsidRDefault="000C4752" w:rsidP="000C4752">
      <w:pPr>
        <w:spacing w:before="100" w:beforeAutospacing="1" w:after="100" w:afterAutospacing="1" w:line="240" w:lineRule="auto"/>
        <w:rPr>
          <w:rFonts w:cstheme="minorHAnsi"/>
        </w:rPr>
      </w:pPr>
    </w:p>
    <w:p w14:paraId="37E2186C" w14:textId="525E5C1C" w:rsidR="000C4752" w:rsidRPr="000C4752" w:rsidRDefault="000C4752" w:rsidP="000C4752">
      <w:pPr>
        <w:pStyle w:val="ListParagraph"/>
        <w:numPr>
          <w:ilvl w:val="0"/>
          <w:numId w:val="45"/>
        </w:numPr>
        <w:spacing w:before="100" w:beforeAutospacing="1" w:after="100" w:afterAutospacing="1" w:line="240" w:lineRule="auto"/>
        <w:rPr>
          <w:rFonts w:cstheme="minorHAnsi"/>
        </w:rPr>
      </w:pPr>
      <w:r>
        <w:rPr>
          <w:rFonts w:cstheme="minorHAnsi"/>
        </w:rPr>
        <w:t>Selection for between job orders.</w:t>
      </w:r>
    </w:p>
    <w:p w14:paraId="34112EF1" w14:textId="36B0D4F5" w:rsidR="000C4752" w:rsidRDefault="000C4752" w:rsidP="000C4752">
      <w:pPr>
        <w:spacing w:before="100" w:beforeAutospacing="1" w:after="100" w:afterAutospacing="1" w:line="240" w:lineRule="auto"/>
        <w:rPr>
          <w:rFonts w:cstheme="minorHAnsi"/>
        </w:rPr>
      </w:pPr>
      <w:r w:rsidRPr="000C4752">
        <w:rPr>
          <w:rFonts w:cstheme="minorHAnsi"/>
          <w:noProof/>
        </w:rPr>
        <w:drawing>
          <wp:inline distT="0" distB="0" distL="0" distR="0" wp14:anchorId="1955B954" wp14:editId="7F277110">
            <wp:extent cx="6645910" cy="2800985"/>
            <wp:effectExtent l="19050" t="19050" r="21590" b="18415"/>
            <wp:docPr id="1562020187" name="Picture 156202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2800985"/>
                    </a:xfrm>
                    <a:prstGeom prst="rect">
                      <a:avLst/>
                    </a:prstGeom>
                    <a:ln>
                      <a:solidFill>
                        <a:schemeClr val="tx1"/>
                      </a:solidFill>
                    </a:ln>
                  </pic:spPr>
                </pic:pic>
              </a:graphicData>
            </a:graphic>
          </wp:inline>
        </w:drawing>
      </w:r>
    </w:p>
    <w:p w14:paraId="38E682B6" w14:textId="433DC8DA" w:rsidR="000C4752" w:rsidRPr="000C4752" w:rsidRDefault="000C4752" w:rsidP="000C4752">
      <w:pPr>
        <w:pStyle w:val="ListParagraph"/>
        <w:numPr>
          <w:ilvl w:val="0"/>
          <w:numId w:val="45"/>
        </w:numPr>
        <w:spacing w:before="100" w:beforeAutospacing="1" w:after="100" w:afterAutospacing="1" w:line="240" w:lineRule="auto"/>
        <w:rPr>
          <w:rFonts w:cstheme="minorHAnsi"/>
        </w:rPr>
      </w:pPr>
      <w:r>
        <w:rPr>
          <w:rFonts w:cstheme="minorHAnsi"/>
        </w:rPr>
        <w:t>Preview for the Selection for between job orders.</w:t>
      </w:r>
    </w:p>
    <w:p w14:paraId="620BEA9C" w14:textId="2F834C1D" w:rsidR="000C4752" w:rsidRPr="000C4752" w:rsidRDefault="000C4752" w:rsidP="000C4752">
      <w:pPr>
        <w:spacing w:before="100" w:beforeAutospacing="1" w:after="100" w:afterAutospacing="1" w:line="240" w:lineRule="auto"/>
        <w:rPr>
          <w:rFonts w:cstheme="minorHAnsi"/>
        </w:rPr>
      </w:pPr>
      <w:r w:rsidRPr="000C4752">
        <w:rPr>
          <w:rFonts w:cstheme="minorHAnsi"/>
          <w:noProof/>
        </w:rPr>
        <w:drawing>
          <wp:inline distT="0" distB="0" distL="0" distR="0" wp14:anchorId="5B0BBC51" wp14:editId="434F8854">
            <wp:extent cx="6645910" cy="2840990"/>
            <wp:effectExtent l="19050" t="19050" r="21590" b="16510"/>
            <wp:docPr id="1562020186" name="Picture 156202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2840990"/>
                    </a:xfrm>
                    <a:prstGeom prst="rect">
                      <a:avLst/>
                    </a:prstGeom>
                    <a:ln>
                      <a:solidFill>
                        <a:schemeClr val="tx1"/>
                      </a:solidFill>
                    </a:ln>
                  </pic:spPr>
                </pic:pic>
              </a:graphicData>
            </a:graphic>
          </wp:inline>
        </w:drawing>
      </w:r>
    </w:p>
    <w:p w14:paraId="3D955C3C" w14:textId="77777777" w:rsidR="000C4752" w:rsidRPr="000C4752" w:rsidRDefault="000C4752" w:rsidP="000C4752">
      <w:pPr>
        <w:pStyle w:val="NormalWeb"/>
        <w:numPr>
          <w:ilvl w:val="0"/>
          <w:numId w:val="45"/>
        </w:numPr>
        <w:rPr>
          <w:rFonts w:asciiTheme="minorHAnsi" w:hAnsiTheme="minorHAnsi" w:cstheme="minorHAnsi"/>
        </w:rPr>
      </w:pPr>
      <w:r w:rsidRPr="000C4752">
        <w:rPr>
          <w:rStyle w:val="Strong"/>
          <w:rFonts w:asciiTheme="minorHAnsi" w:eastAsiaTheme="majorEastAsia" w:hAnsiTheme="minorHAnsi" w:cstheme="minorHAnsi"/>
        </w:rPr>
        <w:t>Generate Report</w:t>
      </w:r>
      <w:r w:rsidRPr="000C4752">
        <w:rPr>
          <w:rFonts w:asciiTheme="minorHAnsi" w:hAnsiTheme="minorHAnsi" w:cstheme="minorHAnsi"/>
        </w:rPr>
        <w:t>:</w:t>
      </w:r>
    </w:p>
    <w:p w14:paraId="26003CBF" w14:textId="77777777" w:rsidR="000C4752" w:rsidRPr="000C4752" w:rsidRDefault="000C4752" w:rsidP="000C4752">
      <w:pPr>
        <w:numPr>
          <w:ilvl w:val="1"/>
          <w:numId w:val="45"/>
        </w:numPr>
        <w:spacing w:before="100" w:beforeAutospacing="1" w:after="100" w:afterAutospacing="1" w:line="240" w:lineRule="auto"/>
        <w:rPr>
          <w:rFonts w:cstheme="minorHAnsi"/>
        </w:rPr>
      </w:pPr>
      <w:r w:rsidRPr="000C4752">
        <w:rPr>
          <w:rFonts w:cstheme="minorHAnsi"/>
        </w:rPr>
        <w:t>After selecting the criteria, the system will compile the relevant data.</w:t>
      </w:r>
    </w:p>
    <w:p w14:paraId="722721C8" w14:textId="77777777" w:rsidR="000C4752" w:rsidRPr="000C4752" w:rsidRDefault="000C4752" w:rsidP="000C4752">
      <w:pPr>
        <w:numPr>
          <w:ilvl w:val="1"/>
          <w:numId w:val="45"/>
        </w:numPr>
        <w:spacing w:before="100" w:beforeAutospacing="1" w:after="100" w:afterAutospacing="1" w:line="240" w:lineRule="auto"/>
        <w:rPr>
          <w:rFonts w:cstheme="minorHAnsi"/>
        </w:rPr>
      </w:pPr>
      <w:r w:rsidRPr="000C4752">
        <w:rPr>
          <w:rFonts w:cstheme="minorHAnsi"/>
        </w:rPr>
        <w:t>The report preview will appear on the right side of the interface, reflecting the completed job orders based on the selected filters.</w:t>
      </w:r>
    </w:p>
    <w:p w14:paraId="6247F0E9" w14:textId="77777777" w:rsidR="000C4752" w:rsidRPr="000C4752" w:rsidRDefault="000C4752" w:rsidP="000C4752">
      <w:pPr>
        <w:pStyle w:val="NormalWeb"/>
        <w:numPr>
          <w:ilvl w:val="0"/>
          <w:numId w:val="45"/>
        </w:numPr>
        <w:rPr>
          <w:rFonts w:asciiTheme="minorHAnsi" w:hAnsiTheme="minorHAnsi" w:cstheme="minorHAnsi"/>
        </w:rPr>
      </w:pPr>
      <w:r w:rsidRPr="000C4752">
        <w:rPr>
          <w:rStyle w:val="Strong"/>
          <w:rFonts w:asciiTheme="minorHAnsi" w:eastAsiaTheme="majorEastAsia" w:hAnsiTheme="minorHAnsi" w:cstheme="minorHAnsi"/>
        </w:rPr>
        <w:t>Preview and Download</w:t>
      </w:r>
      <w:r w:rsidRPr="000C4752">
        <w:rPr>
          <w:rFonts w:asciiTheme="minorHAnsi" w:hAnsiTheme="minorHAnsi" w:cstheme="minorHAnsi"/>
        </w:rPr>
        <w:t>:</w:t>
      </w:r>
    </w:p>
    <w:p w14:paraId="7CF21333" w14:textId="77777777" w:rsidR="000C4752" w:rsidRPr="000C4752" w:rsidRDefault="000C4752" w:rsidP="000C4752">
      <w:pPr>
        <w:numPr>
          <w:ilvl w:val="1"/>
          <w:numId w:val="45"/>
        </w:numPr>
        <w:spacing w:before="100" w:beforeAutospacing="1" w:after="100" w:afterAutospacing="1" w:line="240" w:lineRule="auto"/>
        <w:rPr>
          <w:rFonts w:cstheme="minorHAnsi"/>
        </w:rPr>
      </w:pPr>
      <w:r w:rsidRPr="000C4752">
        <w:rPr>
          <w:rFonts w:cstheme="minorHAnsi"/>
        </w:rPr>
        <w:t>Review the report preview to ensure it meets the desired criteria.</w:t>
      </w:r>
    </w:p>
    <w:p w14:paraId="6DD795B1" w14:textId="17E550F6" w:rsidR="000C4752" w:rsidRDefault="000C4752" w:rsidP="000C4752">
      <w:pPr>
        <w:numPr>
          <w:ilvl w:val="1"/>
          <w:numId w:val="45"/>
        </w:numPr>
        <w:spacing w:before="100" w:beforeAutospacing="1" w:after="100" w:afterAutospacing="1" w:line="240" w:lineRule="auto"/>
        <w:rPr>
          <w:rFonts w:cstheme="minorHAnsi"/>
        </w:rPr>
      </w:pPr>
      <w:r w:rsidRPr="000C4752">
        <w:rPr>
          <w:rFonts w:cstheme="minorHAnsi"/>
        </w:rPr>
        <w:t>Click the download button to save the report as a PDF file.</w:t>
      </w:r>
    </w:p>
    <w:p w14:paraId="535FB5D2" w14:textId="6D83B108" w:rsidR="000C4752" w:rsidRDefault="000C4752" w:rsidP="000C4752">
      <w:pPr>
        <w:pStyle w:val="ListParagraph"/>
        <w:spacing w:before="100" w:beforeAutospacing="1" w:after="100" w:afterAutospacing="1" w:line="240" w:lineRule="auto"/>
        <w:rPr>
          <w:rFonts w:cstheme="minorHAnsi"/>
        </w:rPr>
      </w:pPr>
    </w:p>
    <w:p w14:paraId="702B7983" w14:textId="77777777" w:rsidR="000C4752" w:rsidRPr="000C4752" w:rsidRDefault="000C4752" w:rsidP="000C4752">
      <w:pPr>
        <w:spacing w:before="100" w:beforeAutospacing="1" w:after="100" w:afterAutospacing="1" w:line="240" w:lineRule="auto"/>
        <w:rPr>
          <w:rFonts w:cstheme="minorHAnsi"/>
        </w:rPr>
      </w:pPr>
    </w:p>
    <w:p w14:paraId="622B1704" w14:textId="775E0212" w:rsidR="000C4752" w:rsidRPr="000C4752" w:rsidRDefault="000C4752" w:rsidP="000C4752">
      <w:pPr>
        <w:spacing w:before="100" w:beforeAutospacing="1" w:after="100" w:afterAutospacing="1" w:line="240" w:lineRule="auto"/>
        <w:rPr>
          <w:rFonts w:cstheme="minorHAnsi"/>
        </w:rPr>
      </w:pPr>
      <w:r w:rsidRPr="000C4752">
        <w:rPr>
          <w:rFonts w:cstheme="minorHAnsi"/>
          <w:noProof/>
        </w:rPr>
        <w:drawing>
          <wp:inline distT="0" distB="0" distL="0" distR="0" wp14:anchorId="6C82518A" wp14:editId="6F7DFEDE">
            <wp:extent cx="6645910" cy="2865120"/>
            <wp:effectExtent l="19050" t="19050" r="21590" b="11430"/>
            <wp:docPr id="1562020188" name="Picture 156202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2865120"/>
                    </a:xfrm>
                    <a:prstGeom prst="rect">
                      <a:avLst/>
                    </a:prstGeom>
                    <a:ln>
                      <a:solidFill>
                        <a:schemeClr val="tx1"/>
                      </a:solidFill>
                    </a:ln>
                  </pic:spPr>
                </pic:pic>
              </a:graphicData>
            </a:graphic>
          </wp:inline>
        </w:drawing>
      </w:r>
    </w:p>
    <w:p w14:paraId="0296A569" w14:textId="77777777" w:rsidR="000C4752" w:rsidRPr="000C4752" w:rsidRDefault="000C4752" w:rsidP="00B81376">
      <w:pPr>
        <w:pStyle w:val="Subtitle"/>
      </w:pPr>
      <w:r w:rsidRPr="000C4752">
        <w:t>Benefits</w:t>
      </w:r>
    </w:p>
    <w:p w14:paraId="6854553B" w14:textId="77777777" w:rsidR="000C4752" w:rsidRPr="000C4752" w:rsidRDefault="000C4752" w:rsidP="000C4752">
      <w:pPr>
        <w:numPr>
          <w:ilvl w:val="0"/>
          <w:numId w:val="46"/>
        </w:numPr>
        <w:spacing w:before="100" w:beforeAutospacing="1" w:after="100" w:afterAutospacing="1" w:line="240" w:lineRule="auto"/>
        <w:rPr>
          <w:rFonts w:cstheme="minorHAnsi"/>
        </w:rPr>
      </w:pPr>
      <w:r w:rsidRPr="000C4752">
        <w:rPr>
          <w:rStyle w:val="Strong"/>
          <w:rFonts w:cstheme="minorHAnsi"/>
        </w:rPr>
        <w:t>Comprehensive Analysis</w:t>
      </w:r>
      <w:r w:rsidRPr="000C4752">
        <w:rPr>
          <w:rFonts w:cstheme="minorHAnsi"/>
        </w:rPr>
        <w:t>: Obtain detailed reports on completed job orders based on flexible filtering options.</w:t>
      </w:r>
    </w:p>
    <w:p w14:paraId="06569919" w14:textId="77777777" w:rsidR="000C4752" w:rsidRPr="000C4752" w:rsidRDefault="000C4752" w:rsidP="000C4752">
      <w:pPr>
        <w:numPr>
          <w:ilvl w:val="0"/>
          <w:numId w:val="46"/>
        </w:numPr>
        <w:spacing w:before="100" w:beforeAutospacing="1" w:after="100" w:afterAutospacing="1" w:line="240" w:lineRule="auto"/>
        <w:rPr>
          <w:rFonts w:cstheme="minorHAnsi"/>
        </w:rPr>
      </w:pPr>
      <w:r w:rsidRPr="000C4752">
        <w:rPr>
          <w:rStyle w:val="Strong"/>
          <w:rFonts w:cstheme="minorHAnsi"/>
        </w:rPr>
        <w:t>User-Friendly Interface</w:t>
      </w:r>
      <w:r w:rsidRPr="000C4752">
        <w:rPr>
          <w:rFonts w:cstheme="minorHAnsi"/>
        </w:rPr>
        <w:t>: Easily select criteria and view reports with an intuitive interface.</w:t>
      </w:r>
    </w:p>
    <w:p w14:paraId="433C0456" w14:textId="77777777" w:rsidR="000C4752" w:rsidRPr="000C4752" w:rsidRDefault="000C4752" w:rsidP="000C4752">
      <w:pPr>
        <w:numPr>
          <w:ilvl w:val="0"/>
          <w:numId w:val="46"/>
        </w:numPr>
        <w:spacing w:before="100" w:beforeAutospacing="1" w:after="100" w:afterAutospacing="1" w:line="240" w:lineRule="auto"/>
        <w:rPr>
          <w:rFonts w:cstheme="minorHAnsi"/>
        </w:rPr>
      </w:pPr>
      <w:r w:rsidRPr="000C4752">
        <w:rPr>
          <w:rStyle w:val="Strong"/>
          <w:rFonts w:cstheme="minorHAnsi"/>
        </w:rPr>
        <w:t>Convenient Access</w:t>
      </w:r>
      <w:r w:rsidRPr="000C4752">
        <w:rPr>
          <w:rFonts w:cstheme="minorHAnsi"/>
        </w:rPr>
        <w:t>: Preview reports in real-time and download them in PDF format for easy sharing and record-keeping.</w:t>
      </w:r>
    </w:p>
    <w:p w14:paraId="23698E3A" w14:textId="72A067E1" w:rsidR="000C4752" w:rsidRDefault="00431384" w:rsidP="000C4752">
      <w:pPr>
        <w:pStyle w:val="Heading1"/>
      </w:pPr>
      <w:bookmarkStart w:id="36" w:name="_16._Quality_Assurance"/>
      <w:bookmarkStart w:id="37" w:name="_Toc175215924"/>
      <w:bookmarkEnd w:id="36"/>
      <w:r>
        <w:t>16</w:t>
      </w:r>
      <w:r w:rsidR="001A4F6D">
        <w:t xml:space="preserve">. </w:t>
      </w:r>
      <w:r w:rsidR="000C4752">
        <w:t>Quality Assurance - Observation and Analysis</w:t>
      </w:r>
      <w:bookmarkEnd w:id="37"/>
      <w:r w:rsidR="000C4752">
        <w:br/>
      </w:r>
    </w:p>
    <w:p w14:paraId="00139EFC" w14:textId="067E6C11" w:rsidR="000C4752" w:rsidRDefault="000C4752" w:rsidP="000C4752">
      <w:r>
        <w:t xml:space="preserve">The QA screen provides a comprehensive interface for performing Quality Assurance (QA) testing during production. It includes functionalities for managing job orders, sampling procedures, component tracking, and recording test results. The screen is designed to ensure that products meet quality standards throughout the production process by allowing users to capture and </w:t>
      </w:r>
      <w:r w:rsidR="00E10A4D">
        <w:t>analyse</w:t>
      </w:r>
      <w:r>
        <w:t xml:space="preserve"> relevant data efficiently.</w:t>
      </w:r>
      <w:r>
        <w:br/>
      </w:r>
    </w:p>
    <w:p w14:paraId="57789ED5" w14:textId="77777777" w:rsidR="000C4752" w:rsidRDefault="000C4752" w:rsidP="000C4752">
      <w:pPr>
        <w:rPr>
          <w:rFonts w:eastAsia="Times New Roman"/>
          <w:lang w:eastAsia="en-IN"/>
        </w:rPr>
      </w:pPr>
      <w:r w:rsidRPr="000C4752">
        <w:rPr>
          <w:noProof/>
        </w:rPr>
        <w:lastRenderedPageBreak/>
        <w:drawing>
          <wp:inline distT="0" distB="0" distL="0" distR="0" wp14:anchorId="20105BE1" wp14:editId="3716A5E3">
            <wp:extent cx="6645910" cy="2889885"/>
            <wp:effectExtent l="19050" t="19050" r="21590" b="24765"/>
            <wp:docPr id="1562020189" name="Picture 156202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2889885"/>
                    </a:xfrm>
                    <a:prstGeom prst="rect">
                      <a:avLst/>
                    </a:prstGeom>
                    <a:ln>
                      <a:solidFill>
                        <a:schemeClr val="tx1"/>
                      </a:solidFill>
                    </a:ln>
                  </pic:spPr>
                </pic:pic>
              </a:graphicData>
            </a:graphic>
          </wp:inline>
        </w:drawing>
      </w:r>
    </w:p>
    <w:p w14:paraId="2E56BFEF" w14:textId="32790ACB" w:rsidR="000C4752" w:rsidRPr="000C4752" w:rsidRDefault="000C4752" w:rsidP="000C4752">
      <w:pPr>
        <w:pStyle w:val="Heading2"/>
        <w:rPr>
          <w:rFonts w:asciiTheme="minorHAnsi" w:hAnsiTheme="minorHAnsi" w:cstheme="minorHAnsi"/>
          <w:sz w:val="24"/>
          <w:szCs w:val="24"/>
        </w:rPr>
      </w:pPr>
      <w:bookmarkStart w:id="38" w:name="_Toc175215925"/>
      <w:r w:rsidRPr="000C4752">
        <w:rPr>
          <w:rFonts w:asciiTheme="minorHAnsi" w:hAnsiTheme="minorHAnsi" w:cstheme="minorHAnsi"/>
          <w:sz w:val="24"/>
          <w:szCs w:val="24"/>
        </w:rPr>
        <w:t>1. Job Order Testing Procedure</w:t>
      </w:r>
      <w:bookmarkEnd w:id="38"/>
    </w:p>
    <w:p w14:paraId="510DFBD4" w14:textId="77777777" w:rsidR="000C4752" w:rsidRPr="000C4752" w:rsidRDefault="000C4752" w:rsidP="000C4752">
      <w:pPr>
        <w:pStyle w:val="Heading3"/>
        <w:rPr>
          <w:rFonts w:asciiTheme="minorHAnsi" w:hAnsiTheme="minorHAnsi" w:cstheme="minorHAnsi"/>
          <w:sz w:val="24"/>
          <w:szCs w:val="24"/>
        </w:rPr>
      </w:pPr>
      <w:bookmarkStart w:id="39" w:name="_Toc175215926"/>
      <w:r w:rsidRPr="000C4752">
        <w:rPr>
          <w:rFonts w:asciiTheme="minorHAnsi" w:hAnsiTheme="minorHAnsi" w:cstheme="minorHAnsi"/>
          <w:sz w:val="24"/>
          <w:szCs w:val="24"/>
        </w:rPr>
        <w:t>1.1. Test Samples</w:t>
      </w:r>
      <w:bookmarkEnd w:id="39"/>
    </w:p>
    <w:p w14:paraId="2082E336"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For each job order, testing must be performed on specific pieces to ensure quality. The following pieces should be tested:</w:t>
      </w:r>
    </w:p>
    <w:p w14:paraId="3638E176" w14:textId="31142141" w:rsidR="000C4752" w:rsidRPr="000C4752" w:rsidRDefault="000C4752" w:rsidP="000C4752">
      <w:pPr>
        <w:pStyle w:val="ListParagraph"/>
        <w:numPr>
          <w:ilvl w:val="0"/>
          <w:numId w:val="56"/>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Select Job Order</w:t>
      </w:r>
      <w:r w:rsidRPr="000C4752">
        <w:rPr>
          <w:rFonts w:eastAsia="Times New Roman" w:cstheme="minorHAnsi"/>
          <w:sz w:val="24"/>
          <w:szCs w:val="24"/>
          <w:lang w:eastAsia="en-IN"/>
        </w:rPr>
        <w:t>: Choose the relevant job order from the dropdown menu.</w:t>
      </w:r>
    </w:p>
    <w:p w14:paraId="585A1ECD" w14:textId="77777777" w:rsidR="00890556" w:rsidRPr="00890556" w:rsidRDefault="000C4752" w:rsidP="00890556">
      <w:pPr>
        <w:pStyle w:val="ListParagraph"/>
        <w:numPr>
          <w:ilvl w:val="0"/>
          <w:numId w:val="56"/>
        </w:numPr>
        <w:spacing w:before="100" w:beforeAutospacing="1" w:after="0" w:line="240" w:lineRule="auto"/>
        <w:rPr>
          <w:rFonts w:eastAsia="Times New Roman" w:cstheme="minorHAnsi"/>
          <w:sz w:val="24"/>
          <w:szCs w:val="24"/>
          <w:lang w:eastAsia="en-IN"/>
        </w:rPr>
      </w:pPr>
      <w:r w:rsidRPr="000C4752">
        <w:rPr>
          <w:rFonts w:eastAsia="Times New Roman" w:cstheme="minorHAnsi"/>
          <w:bCs/>
          <w:sz w:val="24"/>
          <w:szCs w:val="24"/>
          <w:lang w:eastAsia="en-IN"/>
        </w:rPr>
        <w:t xml:space="preserve">Click on </w:t>
      </w:r>
      <w:r w:rsidRPr="000C4752">
        <w:rPr>
          <w:rFonts w:eastAsia="Times New Roman" w:cstheme="minorHAnsi"/>
          <w:bCs/>
          <w:noProof/>
          <w:sz w:val="24"/>
          <w:szCs w:val="24"/>
          <w:lang w:eastAsia="en-IN"/>
        </w:rPr>
        <w:drawing>
          <wp:inline distT="0" distB="0" distL="0" distR="0" wp14:anchorId="5D263FEE" wp14:editId="1F6F6E6C">
            <wp:extent cx="933580" cy="219106"/>
            <wp:effectExtent l="0" t="0" r="0" b="9525"/>
            <wp:docPr id="1562020192" name="Picture 156202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33580" cy="219106"/>
                    </a:xfrm>
                    <a:prstGeom prst="rect">
                      <a:avLst/>
                    </a:prstGeom>
                  </pic:spPr>
                </pic:pic>
              </a:graphicData>
            </a:graphic>
          </wp:inline>
        </w:drawing>
      </w:r>
      <w:r>
        <w:rPr>
          <w:rFonts w:eastAsia="Times New Roman" w:cstheme="minorHAnsi"/>
          <w:bCs/>
          <w:sz w:val="24"/>
          <w:szCs w:val="24"/>
          <w:lang w:eastAsia="en-IN"/>
        </w:rPr>
        <w:t xml:space="preserve"> (</w:t>
      </w:r>
      <w:r w:rsidRPr="000C4752">
        <w:rPr>
          <w:rFonts w:eastAsia="Times New Roman" w:cstheme="minorHAnsi"/>
          <w:bCs/>
          <w:sz w:val="24"/>
          <w:szCs w:val="24"/>
          <w:lang w:eastAsia="en-IN"/>
        </w:rPr>
        <w:t>Get Test Details</w:t>
      </w:r>
      <w:r>
        <w:rPr>
          <w:rFonts w:eastAsia="Times New Roman" w:cstheme="minorHAnsi"/>
          <w:bCs/>
          <w:sz w:val="24"/>
          <w:szCs w:val="24"/>
          <w:lang w:eastAsia="en-IN"/>
        </w:rPr>
        <w:t>)</w:t>
      </w:r>
      <w:r w:rsidRPr="000C4752">
        <w:rPr>
          <w:rFonts w:eastAsia="Times New Roman" w:cstheme="minorHAnsi"/>
          <w:bCs/>
          <w:sz w:val="24"/>
          <w:szCs w:val="24"/>
          <w:lang w:eastAsia="en-IN"/>
        </w:rPr>
        <w:t xml:space="preserve"> Button.</w:t>
      </w:r>
      <w:r>
        <w:rPr>
          <w:rFonts w:eastAsia="Times New Roman" w:cstheme="minorHAnsi"/>
          <w:bCs/>
          <w:sz w:val="24"/>
          <w:szCs w:val="24"/>
          <w:lang w:eastAsia="en-IN"/>
        </w:rPr>
        <w:t xml:space="preserve"> The testing details and all the components will be populated.</w:t>
      </w:r>
      <w:r w:rsidR="00890556" w:rsidRPr="00890556">
        <w:rPr>
          <w:rFonts w:eastAsia="Times New Roman" w:cstheme="minorHAnsi"/>
          <w:b/>
          <w:bCs/>
          <w:sz w:val="24"/>
          <w:szCs w:val="24"/>
          <w:lang w:eastAsia="en-IN"/>
        </w:rPr>
        <w:t xml:space="preserve"> </w:t>
      </w:r>
    </w:p>
    <w:p w14:paraId="7D3D8529" w14:textId="7C9AC3E5" w:rsidR="00890556" w:rsidRDefault="00890556" w:rsidP="00890556">
      <w:pPr>
        <w:pStyle w:val="ListParagraph"/>
        <w:numPr>
          <w:ilvl w:val="0"/>
          <w:numId w:val="56"/>
        </w:numPr>
        <w:spacing w:before="100" w:beforeAutospacing="1" w:after="0" w:line="240" w:lineRule="auto"/>
        <w:rPr>
          <w:rFonts w:eastAsia="Times New Roman" w:cstheme="minorHAnsi"/>
          <w:sz w:val="24"/>
          <w:szCs w:val="24"/>
          <w:lang w:eastAsia="en-IN"/>
        </w:rPr>
      </w:pPr>
      <w:r w:rsidRPr="000C4752">
        <w:rPr>
          <w:rFonts w:eastAsia="Times New Roman" w:cstheme="minorHAnsi"/>
          <w:b/>
          <w:bCs/>
          <w:sz w:val="24"/>
          <w:szCs w:val="24"/>
          <w:lang w:eastAsia="en-IN"/>
        </w:rPr>
        <w:t>Select Test Pieces</w:t>
      </w:r>
      <w:r w:rsidRPr="000C4752">
        <w:rPr>
          <w:rFonts w:eastAsia="Times New Roman" w:cstheme="minorHAnsi"/>
          <w:sz w:val="24"/>
          <w:szCs w:val="24"/>
          <w:lang w:eastAsia="en-IN"/>
        </w:rPr>
        <w:t>: Click on the test pieces that need to be tested, which include:</w:t>
      </w:r>
    </w:p>
    <w:p w14:paraId="3C2A63F7" w14:textId="77777777" w:rsidR="00890556" w:rsidRPr="00692691" w:rsidRDefault="00890556" w:rsidP="00890556">
      <w:pPr>
        <w:pStyle w:val="ListParagraph"/>
        <w:numPr>
          <w:ilvl w:val="0"/>
          <w:numId w:val="55"/>
        </w:numPr>
        <w:spacing w:before="100" w:beforeAutospacing="1" w:after="0" w:line="240" w:lineRule="auto"/>
        <w:rPr>
          <w:rFonts w:eastAsia="Times New Roman" w:cstheme="minorHAnsi"/>
          <w:sz w:val="24"/>
          <w:szCs w:val="24"/>
          <w:lang w:eastAsia="en-IN"/>
        </w:rPr>
      </w:pPr>
      <w:r w:rsidRPr="00692691">
        <w:rPr>
          <w:rFonts w:eastAsia="Times New Roman" w:cstheme="minorHAnsi"/>
          <w:b/>
          <w:bCs/>
          <w:sz w:val="24"/>
          <w:szCs w:val="24"/>
          <w:lang w:eastAsia="en-IN"/>
        </w:rPr>
        <w:t>First Piece</w:t>
      </w:r>
      <w:r w:rsidRPr="00692691">
        <w:rPr>
          <w:rFonts w:eastAsia="Times New Roman" w:cstheme="minorHAnsi"/>
          <w:sz w:val="24"/>
          <w:szCs w:val="24"/>
          <w:lang w:eastAsia="en-IN"/>
        </w:rPr>
        <w:t>: The first piece of the production run.</w:t>
      </w:r>
    </w:p>
    <w:p w14:paraId="4149CE20" w14:textId="77777777" w:rsidR="00890556" w:rsidRPr="000C4752" w:rsidRDefault="00890556" w:rsidP="00890556">
      <w:pPr>
        <w:numPr>
          <w:ilvl w:val="0"/>
          <w:numId w:val="55"/>
        </w:numPr>
        <w:spacing w:after="0" w:line="240" w:lineRule="auto"/>
        <w:rPr>
          <w:rFonts w:eastAsia="Times New Roman" w:cstheme="minorHAnsi"/>
          <w:sz w:val="24"/>
          <w:szCs w:val="24"/>
          <w:lang w:eastAsia="en-IN"/>
        </w:rPr>
      </w:pPr>
      <w:r w:rsidRPr="000C4752">
        <w:rPr>
          <w:rFonts w:eastAsia="Times New Roman" w:cstheme="minorHAnsi"/>
          <w:b/>
          <w:bCs/>
          <w:sz w:val="24"/>
          <w:szCs w:val="24"/>
          <w:lang w:eastAsia="en-IN"/>
        </w:rPr>
        <w:t>Samples</w:t>
      </w:r>
      <w:r w:rsidRPr="000C4752">
        <w:rPr>
          <w:rFonts w:eastAsia="Times New Roman" w:cstheme="minorHAnsi"/>
          <w:sz w:val="24"/>
          <w:szCs w:val="24"/>
          <w:lang w:eastAsia="en-IN"/>
        </w:rPr>
        <w:t>: Any one of the intermediate samples (pieces 1, 2, 3, or 4).</w:t>
      </w:r>
    </w:p>
    <w:p w14:paraId="477581D5" w14:textId="77777777" w:rsidR="00890556" w:rsidRDefault="00890556" w:rsidP="00890556">
      <w:pPr>
        <w:numPr>
          <w:ilvl w:val="0"/>
          <w:numId w:val="55"/>
        </w:numPr>
        <w:spacing w:after="0" w:line="240" w:lineRule="auto"/>
        <w:rPr>
          <w:rFonts w:eastAsia="Times New Roman" w:cstheme="minorHAnsi"/>
          <w:sz w:val="24"/>
          <w:szCs w:val="24"/>
          <w:lang w:eastAsia="en-IN"/>
        </w:rPr>
      </w:pPr>
      <w:r w:rsidRPr="000C4752">
        <w:rPr>
          <w:rFonts w:eastAsia="Times New Roman" w:cstheme="minorHAnsi"/>
          <w:b/>
          <w:bCs/>
          <w:sz w:val="24"/>
          <w:szCs w:val="24"/>
          <w:lang w:eastAsia="en-IN"/>
        </w:rPr>
        <w:t>Last Piece</w:t>
      </w:r>
      <w:r w:rsidRPr="000C4752">
        <w:rPr>
          <w:rFonts w:eastAsia="Times New Roman" w:cstheme="minorHAnsi"/>
          <w:sz w:val="24"/>
          <w:szCs w:val="24"/>
          <w:lang w:eastAsia="en-IN"/>
        </w:rPr>
        <w:t>: The last piece of the production run.</w:t>
      </w:r>
    </w:p>
    <w:p w14:paraId="2CD7C445" w14:textId="0202AAEA" w:rsidR="000C4752" w:rsidRPr="000C4752" w:rsidRDefault="000C4752" w:rsidP="000C4752">
      <w:pPr>
        <w:pStyle w:val="ListParagraph"/>
        <w:numPr>
          <w:ilvl w:val="0"/>
          <w:numId w:val="56"/>
        </w:numPr>
        <w:spacing w:before="100" w:beforeAutospacing="1" w:after="100" w:afterAutospacing="1" w:line="240" w:lineRule="auto"/>
        <w:rPr>
          <w:rFonts w:eastAsia="Times New Roman" w:cstheme="minorHAnsi"/>
          <w:bCs/>
          <w:sz w:val="24"/>
          <w:szCs w:val="24"/>
          <w:lang w:eastAsia="en-IN"/>
        </w:rPr>
      </w:pPr>
    </w:p>
    <w:p w14:paraId="5DE13FA7"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Mandatory Testing</w:t>
      </w:r>
    </w:p>
    <w:p w14:paraId="2553D917" w14:textId="77777777" w:rsidR="000C4752" w:rsidRPr="000C4752" w:rsidRDefault="000C4752" w:rsidP="000C4752">
      <w:pPr>
        <w:numPr>
          <w:ilvl w:val="0"/>
          <w:numId w:val="47"/>
        </w:numPr>
        <w:spacing w:before="100" w:beforeAutospacing="1" w:after="100" w:afterAutospacing="1" w:line="240" w:lineRule="auto"/>
        <w:rPr>
          <w:rFonts w:cstheme="minorHAnsi"/>
          <w:sz w:val="24"/>
          <w:szCs w:val="24"/>
        </w:rPr>
      </w:pPr>
      <w:r w:rsidRPr="000C4752">
        <w:rPr>
          <w:rFonts w:cstheme="minorHAnsi"/>
          <w:sz w:val="24"/>
          <w:szCs w:val="24"/>
        </w:rPr>
        <w:t>First Piece</w:t>
      </w:r>
    </w:p>
    <w:p w14:paraId="1CBBFEA8" w14:textId="77777777" w:rsidR="000C4752" w:rsidRPr="000C4752" w:rsidRDefault="000C4752" w:rsidP="000C4752">
      <w:pPr>
        <w:numPr>
          <w:ilvl w:val="0"/>
          <w:numId w:val="47"/>
        </w:numPr>
        <w:spacing w:before="100" w:beforeAutospacing="1" w:after="100" w:afterAutospacing="1" w:line="240" w:lineRule="auto"/>
        <w:rPr>
          <w:rFonts w:cstheme="minorHAnsi"/>
          <w:sz w:val="24"/>
          <w:szCs w:val="24"/>
        </w:rPr>
      </w:pPr>
      <w:r w:rsidRPr="000C4752">
        <w:rPr>
          <w:rFonts w:cstheme="minorHAnsi"/>
          <w:sz w:val="24"/>
          <w:szCs w:val="24"/>
        </w:rPr>
        <w:t>Last Piece</w:t>
      </w:r>
    </w:p>
    <w:p w14:paraId="73252874" w14:textId="4335AC22" w:rsidR="000C4752" w:rsidRDefault="00B43475" w:rsidP="000C4752">
      <w:pPr>
        <w:numPr>
          <w:ilvl w:val="0"/>
          <w:numId w:val="47"/>
        </w:numPr>
        <w:spacing w:before="100" w:beforeAutospacing="1" w:after="100" w:afterAutospacing="1" w:line="240" w:lineRule="auto"/>
        <w:rPr>
          <w:rFonts w:cstheme="minorHAnsi"/>
          <w:sz w:val="24"/>
          <w:szCs w:val="24"/>
        </w:rPr>
      </w:pPr>
      <w:r>
        <w:rPr>
          <w:rFonts w:cstheme="minorHAnsi"/>
          <w:sz w:val="24"/>
          <w:szCs w:val="24"/>
        </w:rPr>
        <w:t xml:space="preserve">Minimum </w:t>
      </w:r>
      <w:r w:rsidR="000C4752" w:rsidRPr="000C4752">
        <w:rPr>
          <w:rFonts w:cstheme="minorHAnsi"/>
          <w:sz w:val="24"/>
          <w:szCs w:val="24"/>
        </w:rPr>
        <w:t xml:space="preserve">One Sample </w:t>
      </w:r>
    </w:p>
    <w:p w14:paraId="512F9BCB" w14:textId="77777777" w:rsidR="00890556" w:rsidRDefault="00890556" w:rsidP="000C4752">
      <w:pPr>
        <w:numPr>
          <w:ilvl w:val="0"/>
          <w:numId w:val="47"/>
        </w:numPr>
        <w:spacing w:before="100" w:beforeAutospacing="1" w:after="100" w:afterAutospacing="1" w:line="240" w:lineRule="auto"/>
        <w:rPr>
          <w:rFonts w:cstheme="minorHAnsi"/>
          <w:sz w:val="24"/>
          <w:szCs w:val="24"/>
        </w:rPr>
      </w:pPr>
    </w:p>
    <w:p w14:paraId="358F5DA2" w14:textId="5CE7E9E1" w:rsidR="000C4752" w:rsidRPr="000C4752" w:rsidRDefault="000C4752" w:rsidP="000C4752">
      <w:pPr>
        <w:spacing w:before="100" w:beforeAutospacing="1" w:after="100" w:afterAutospacing="1" w:line="240" w:lineRule="auto"/>
        <w:rPr>
          <w:rFonts w:cstheme="minorHAnsi"/>
          <w:sz w:val="24"/>
          <w:szCs w:val="24"/>
        </w:rPr>
      </w:pPr>
      <w:r>
        <w:rPr>
          <w:rFonts w:cstheme="minorHAnsi"/>
          <w:noProof/>
          <w:sz w:val="24"/>
          <w:szCs w:val="24"/>
          <w:lang w:eastAsia="en-IN"/>
        </w:rPr>
        <w:lastRenderedPageBreak/>
        <w:drawing>
          <wp:inline distT="0" distB="0" distL="0" distR="0" wp14:anchorId="4804415E" wp14:editId="4EE10629">
            <wp:extent cx="6645910" cy="2816225"/>
            <wp:effectExtent l="19050" t="19050" r="21590" b="22225"/>
            <wp:docPr id="1562020191" name="Picture 156202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0191" name="test_result_test_piece.jpg"/>
                    <pic:cNvPicPr/>
                  </pic:nvPicPr>
                  <pic:blipFill>
                    <a:blip r:embed="rId109">
                      <a:extLst>
                        <a:ext uri="{28A0092B-C50C-407E-A947-70E740481C1C}">
                          <a14:useLocalDpi xmlns:a14="http://schemas.microsoft.com/office/drawing/2010/main" val="0"/>
                        </a:ext>
                      </a:extLst>
                    </a:blip>
                    <a:stretch>
                      <a:fillRect/>
                    </a:stretch>
                  </pic:blipFill>
                  <pic:spPr>
                    <a:xfrm>
                      <a:off x="0" y="0"/>
                      <a:ext cx="6645910" cy="2816225"/>
                    </a:xfrm>
                    <a:prstGeom prst="rect">
                      <a:avLst/>
                    </a:prstGeom>
                    <a:ln>
                      <a:solidFill>
                        <a:schemeClr val="tx1"/>
                      </a:solidFill>
                    </a:ln>
                  </pic:spPr>
                </pic:pic>
              </a:graphicData>
            </a:graphic>
          </wp:inline>
        </w:drawing>
      </w:r>
    </w:p>
    <w:p w14:paraId="01BFCC4D" w14:textId="77777777" w:rsidR="000C4752" w:rsidRPr="000C4752" w:rsidRDefault="000C4752" w:rsidP="000C4752">
      <w:pPr>
        <w:pStyle w:val="Heading2"/>
        <w:rPr>
          <w:rFonts w:asciiTheme="minorHAnsi" w:hAnsiTheme="minorHAnsi" w:cstheme="minorHAnsi"/>
          <w:sz w:val="24"/>
          <w:szCs w:val="24"/>
        </w:rPr>
      </w:pPr>
      <w:bookmarkStart w:id="40" w:name="_Toc175215927"/>
      <w:r w:rsidRPr="000C4752">
        <w:rPr>
          <w:rFonts w:asciiTheme="minorHAnsi" w:hAnsiTheme="minorHAnsi" w:cstheme="minorHAnsi"/>
          <w:sz w:val="24"/>
          <w:szCs w:val="24"/>
        </w:rPr>
        <w:t>2. Component Tracking</w:t>
      </w:r>
      <w:bookmarkEnd w:id="40"/>
    </w:p>
    <w:p w14:paraId="360D48D1" w14:textId="77777777" w:rsidR="000C4752" w:rsidRPr="000C4752" w:rsidRDefault="000C4752" w:rsidP="000C4752">
      <w:pPr>
        <w:pStyle w:val="Heading3"/>
        <w:rPr>
          <w:rFonts w:asciiTheme="minorHAnsi" w:hAnsiTheme="minorHAnsi" w:cstheme="minorHAnsi"/>
          <w:sz w:val="24"/>
          <w:szCs w:val="24"/>
        </w:rPr>
      </w:pPr>
      <w:bookmarkStart w:id="41" w:name="_Toc175215928"/>
      <w:r w:rsidRPr="000C4752">
        <w:rPr>
          <w:rFonts w:asciiTheme="minorHAnsi" w:hAnsiTheme="minorHAnsi" w:cstheme="minorHAnsi"/>
          <w:sz w:val="24"/>
          <w:szCs w:val="24"/>
        </w:rPr>
        <w:t>2.1. Recording Components</w:t>
      </w:r>
      <w:bookmarkEnd w:id="41"/>
    </w:p>
    <w:p w14:paraId="4DB08450" w14:textId="77777777" w:rsidR="000C4752" w:rsidRP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For each job order, document the components used in production. The component names will be automatically populated from the backend. Please include the following details for each component used in that specific operation:</w:t>
      </w:r>
    </w:p>
    <w:p w14:paraId="07D0E1D5" w14:textId="77777777" w:rsidR="000C4752" w:rsidRPr="000C4752" w:rsidRDefault="000C4752" w:rsidP="000C4752">
      <w:pPr>
        <w:numPr>
          <w:ilvl w:val="0"/>
          <w:numId w:val="49"/>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Lot Number</w:t>
      </w:r>
      <w:r w:rsidRPr="000C4752">
        <w:rPr>
          <w:rFonts w:eastAsia="Times New Roman" w:cstheme="minorHAnsi"/>
          <w:sz w:val="24"/>
          <w:szCs w:val="24"/>
          <w:lang w:eastAsia="en-IN"/>
        </w:rPr>
        <w:t>: The lot number associated with each component used.</w:t>
      </w:r>
    </w:p>
    <w:p w14:paraId="73746A03" w14:textId="77777777" w:rsidR="000C4752" w:rsidRPr="000C4752" w:rsidRDefault="000C4752" w:rsidP="000C4752">
      <w:pPr>
        <w:numPr>
          <w:ilvl w:val="0"/>
          <w:numId w:val="49"/>
        </w:num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b/>
          <w:bCs/>
          <w:sz w:val="24"/>
          <w:szCs w:val="24"/>
          <w:lang w:eastAsia="en-IN"/>
        </w:rPr>
        <w:t>Rejected Quantity</w:t>
      </w:r>
      <w:r w:rsidRPr="000C4752">
        <w:rPr>
          <w:rFonts w:eastAsia="Times New Roman" w:cstheme="minorHAnsi"/>
          <w:sz w:val="24"/>
          <w:szCs w:val="24"/>
          <w:lang w:eastAsia="en-IN"/>
        </w:rPr>
        <w:t>: The quantity of each component that was rejected, if applicable.</w:t>
      </w:r>
    </w:p>
    <w:p w14:paraId="5413F9C9" w14:textId="77777777" w:rsidR="000C4752" w:rsidRPr="000C4752" w:rsidRDefault="000C4752" w:rsidP="000C4752">
      <w:pPr>
        <w:spacing w:before="100" w:beforeAutospacing="1" w:after="100" w:afterAutospacing="1" w:line="240" w:lineRule="auto"/>
        <w:rPr>
          <w:rFonts w:eastAsia="Times New Roman" w:cstheme="minorHAnsi"/>
          <w:sz w:val="24"/>
          <w:szCs w:val="24"/>
          <w:lang w:eastAsia="en-IN"/>
        </w:rPr>
      </w:pPr>
      <w:r w:rsidRPr="000C4752">
        <w:rPr>
          <w:rFonts w:eastAsia="Times New Roman" w:cstheme="minorHAnsi"/>
          <w:sz w:val="24"/>
          <w:szCs w:val="24"/>
          <w:lang w:eastAsia="en-IN"/>
        </w:rPr>
        <w:t>This ensures accurate tracking and reporting of the components directly involved in the current production run.</w:t>
      </w:r>
    </w:p>
    <w:p w14:paraId="08344B1D" w14:textId="101141E7" w:rsidR="000C4752" w:rsidRDefault="000C4752" w:rsidP="000C4752">
      <w:pPr>
        <w:pStyle w:val="NormalWeb"/>
        <w:rPr>
          <w:rStyle w:val="Strong"/>
          <w:rFonts w:asciiTheme="minorHAnsi" w:eastAsiaTheme="majorEastAsia" w:hAnsiTheme="minorHAnsi" w:cstheme="minorHAnsi"/>
        </w:rPr>
      </w:pPr>
      <w:r w:rsidRPr="000C4752">
        <w:rPr>
          <w:rStyle w:val="Strong"/>
          <w:rFonts w:asciiTheme="minorHAnsi" w:eastAsiaTheme="majorEastAsia" w:hAnsiTheme="minorHAnsi" w:cstheme="minorHAnsi"/>
          <w:noProof/>
        </w:rPr>
        <w:drawing>
          <wp:inline distT="0" distB="0" distL="0" distR="0" wp14:anchorId="0119FA16" wp14:editId="78459BEE">
            <wp:extent cx="6645910" cy="2887980"/>
            <wp:effectExtent l="0" t="0" r="2540" b="7620"/>
            <wp:docPr id="1562020193" name="Picture 156202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887980"/>
                    </a:xfrm>
                    <a:prstGeom prst="rect">
                      <a:avLst/>
                    </a:prstGeom>
                  </pic:spPr>
                </pic:pic>
              </a:graphicData>
            </a:graphic>
          </wp:inline>
        </w:drawing>
      </w:r>
    </w:p>
    <w:p w14:paraId="263D5149" w14:textId="77777777" w:rsidR="000C4752" w:rsidRPr="000C4752" w:rsidRDefault="000C4752" w:rsidP="000C4752">
      <w:pPr>
        <w:pStyle w:val="Heading3"/>
        <w:rPr>
          <w:rFonts w:asciiTheme="minorHAnsi" w:hAnsiTheme="minorHAnsi" w:cstheme="minorHAnsi"/>
          <w:sz w:val="24"/>
          <w:szCs w:val="24"/>
        </w:rPr>
      </w:pPr>
      <w:bookmarkStart w:id="42" w:name="_Toc175215929"/>
      <w:r w:rsidRPr="000C4752">
        <w:rPr>
          <w:rFonts w:asciiTheme="minorHAnsi" w:hAnsiTheme="minorHAnsi" w:cstheme="minorHAnsi"/>
          <w:sz w:val="24"/>
          <w:szCs w:val="24"/>
        </w:rPr>
        <w:lastRenderedPageBreak/>
        <w:t>2.2. Additional Information</w:t>
      </w:r>
      <w:bookmarkEnd w:id="42"/>
    </w:p>
    <w:p w14:paraId="19641D49" w14:textId="77777777" w:rsidR="000C4752" w:rsidRPr="000C4752" w:rsidRDefault="000C4752" w:rsidP="000C4752">
      <w:pPr>
        <w:numPr>
          <w:ilvl w:val="0"/>
          <w:numId w:val="48"/>
        </w:numPr>
        <w:spacing w:before="100" w:beforeAutospacing="1" w:after="100" w:afterAutospacing="1" w:line="240" w:lineRule="auto"/>
        <w:rPr>
          <w:rFonts w:cstheme="minorHAnsi"/>
          <w:sz w:val="24"/>
          <w:szCs w:val="24"/>
        </w:rPr>
      </w:pPr>
      <w:r w:rsidRPr="000C4752">
        <w:rPr>
          <w:rStyle w:val="Strong"/>
          <w:rFonts w:cstheme="minorHAnsi"/>
          <w:sz w:val="24"/>
          <w:szCs w:val="24"/>
        </w:rPr>
        <w:t>Operator</w:t>
      </w:r>
      <w:r w:rsidRPr="000C4752">
        <w:rPr>
          <w:rFonts w:cstheme="minorHAnsi"/>
          <w:sz w:val="24"/>
          <w:szCs w:val="24"/>
        </w:rPr>
        <w:t>: Name or ID of the operator performing the job.</w:t>
      </w:r>
    </w:p>
    <w:p w14:paraId="30C4431A" w14:textId="17E80583" w:rsidR="000C4752" w:rsidRPr="000C4752" w:rsidRDefault="000C4752" w:rsidP="000C4752">
      <w:pPr>
        <w:numPr>
          <w:ilvl w:val="0"/>
          <w:numId w:val="48"/>
        </w:numPr>
        <w:spacing w:before="100" w:beforeAutospacing="1" w:after="100" w:afterAutospacing="1" w:line="240" w:lineRule="auto"/>
        <w:rPr>
          <w:rFonts w:cstheme="minorHAnsi"/>
          <w:sz w:val="24"/>
          <w:szCs w:val="24"/>
        </w:rPr>
      </w:pPr>
      <w:r w:rsidRPr="000C4752">
        <w:rPr>
          <w:rStyle w:val="Strong"/>
          <w:rFonts w:cstheme="minorHAnsi"/>
          <w:sz w:val="24"/>
          <w:szCs w:val="24"/>
        </w:rPr>
        <w:t>Machine</w:t>
      </w:r>
      <w:r w:rsidRPr="000C4752">
        <w:rPr>
          <w:rFonts w:cstheme="minorHAnsi"/>
          <w:sz w:val="24"/>
          <w:szCs w:val="24"/>
        </w:rPr>
        <w:t>: Machine used for production</w:t>
      </w:r>
      <w:r>
        <w:rPr>
          <w:rFonts w:cstheme="minorHAnsi"/>
          <w:sz w:val="24"/>
          <w:szCs w:val="24"/>
        </w:rPr>
        <w:t xml:space="preserve"> it will be a dropdown</w:t>
      </w:r>
      <w:r w:rsidRPr="000C4752">
        <w:rPr>
          <w:rFonts w:cstheme="minorHAnsi"/>
          <w:sz w:val="24"/>
          <w:szCs w:val="24"/>
        </w:rPr>
        <w:t>.</w:t>
      </w:r>
    </w:p>
    <w:p w14:paraId="744EFE28" w14:textId="308DB2B7" w:rsidR="000C4752" w:rsidRDefault="000C4752" w:rsidP="000C4752">
      <w:pPr>
        <w:numPr>
          <w:ilvl w:val="0"/>
          <w:numId w:val="48"/>
        </w:numPr>
        <w:spacing w:before="100" w:beforeAutospacing="1" w:after="100" w:afterAutospacing="1" w:line="240" w:lineRule="auto"/>
        <w:rPr>
          <w:rFonts w:cstheme="minorHAnsi"/>
          <w:sz w:val="24"/>
          <w:szCs w:val="24"/>
        </w:rPr>
      </w:pPr>
      <w:r w:rsidRPr="000C4752">
        <w:rPr>
          <w:rStyle w:val="Strong"/>
          <w:rFonts w:cstheme="minorHAnsi"/>
          <w:sz w:val="24"/>
          <w:szCs w:val="24"/>
        </w:rPr>
        <w:t>Applicator</w:t>
      </w:r>
      <w:r w:rsidRPr="000C4752">
        <w:rPr>
          <w:rFonts w:cstheme="minorHAnsi"/>
          <w:sz w:val="24"/>
          <w:szCs w:val="24"/>
        </w:rPr>
        <w:t>:</w:t>
      </w:r>
      <w:r>
        <w:rPr>
          <w:rFonts w:cstheme="minorHAnsi"/>
          <w:sz w:val="24"/>
          <w:szCs w:val="24"/>
        </w:rPr>
        <w:t xml:space="preserve"> Applicator used it will be a dropdown</w:t>
      </w:r>
      <w:r w:rsidRPr="000C4752">
        <w:rPr>
          <w:rFonts w:cstheme="minorHAnsi"/>
          <w:sz w:val="24"/>
          <w:szCs w:val="24"/>
        </w:rPr>
        <w:t>.</w:t>
      </w:r>
    </w:p>
    <w:p w14:paraId="470DF2A4" w14:textId="39F840B1" w:rsidR="000C4752" w:rsidRPr="000C4752" w:rsidRDefault="000C4752" w:rsidP="000C4752">
      <w:pPr>
        <w:numPr>
          <w:ilvl w:val="0"/>
          <w:numId w:val="48"/>
        </w:numPr>
        <w:spacing w:before="100" w:beforeAutospacing="1" w:after="100" w:afterAutospacing="1" w:line="240" w:lineRule="auto"/>
        <w:rPr>
          <w:rFonts w:cstheme="minorHAnsi"/>
          <w:sz w:val="24"/>
          <w:szCs w:val="24"/>
        </w:rPr>
      </w:pPr>
      <w:r>
        <w:rPr>
          <w:rStyle w:val="Strong"/>
          <w:rFonts w:cstheme="minorHAnsi"/>
          <w:sz w:val="24"/>
          <w:szCs w:val="24"/>
        </w:rPr>
        <w:t>Sample Size</w:t>
      </w:r>
      <w:r w:rsidRPr="000C4752">
        <w:t>:</w:t>
      </w:r>
      <w:r>
        <w:rPr>
          <w:rFonts w:cstheme="minorHAnsi"/>
          <w:sz w:val="24"/>
          <w:szCs w:val="24"/>
        </w:rPr>
        <w:t xml:space="preserve"> No of samples used for testing.</w:t>
      </w:r>
    </w:p>
    <w:p w14:paraId="157929D6" w14:textId="09BD0C55" w:rsidR="000C4752" w:rsidRDefault="000C4752" w:rsidP="000C4752">
      <w:pPr>
        <w:numPr>
          <w:ilvl w:val="0"/>
          <w:numId w:val="48"/>
        </w:numPr>
        <w:spacing w:before="100" w:beforeAutospacing="1" w:after="100" w:afterAutospacing="1" w:line="240" w:lineRule="auto"/>
        <w:rPr>
          <w:rFonts w:cstheme="minorHAnsi"/>
          <w:sz w:val="24"/>
          <w:szCs w:val="24"/>
        </w:rPr>
      </w:pPr>
      <w:r w:rsidRPr="000C4752">
        <w:rPr>
          <w:rStyle w:val="Strong"/>
          <w:rFonts w:cstheme="minorHAnsi"/>
          <w:sz w:val="24"/>
          <w:szCs w:val="24"/>
        </w:rPr>
        <w:t>Remarks</w:t>
      </w:r>
      <w:r w:rsidRPr="000C4752">
        <w:rPr>
          <w:rFonts w:cstheme="minorHAnsi"/>
          <w:sz w:val="24"/>
          <w:szCs w:val="24"/>
        </w:rPr>
        <w:t>: Any additional notes or comments relevant to the production or testing.</w:t>
      </w:r>
    </w:p>
    <w:p w14:paraId="348ECE3B" w14:textId="64933C7E" w:rsidR="000C4752" w:rsidRPr="000C4752" w:rsidRDefault="000C4752" w:rsidP="000C4752">
      <w:pPr>
        <w:spacing w:before="100" w:beforeAutospacing="1" w:after="100" w:afterAutospacing="1" w:line="240" w:lineRule="auto"/>
        <w:ind w:left="720"/>
        <w:rPr>
          <w:rFonts w:cstheme="minorHAnsi"/>
          <w:sz w:val="24"/>
          <w:szCs w:val="24"/>
        </w:rPr>
      </w:pPr>
      <w:r w:rsidRPr="000C4752">
        <w:rPr>
          <w:rFonts w:cstheme="minorHAnsi"/>
          <w:noProof/>
          <w:sz w:val="24"/>
          <w:szCs w:val="24"/>
        </w:rPr>
        <w:drawing>
          <wp:inline distT="0" distB="0" distL="0" distR="0" wp14:anchorId="7F848B5B" wp14:editId="1A30E763">
            <wp:extent cx="6131560" cy="2647479"/>
            <wp:effectExtent l="19050" t="19050" r="21590" b="19685"/>
            <wp:docPr id="1562020194" name="Picture 156202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40533" cy="2651353"/>
                    </a:xfrm>
                    <a:prstGeom prst="rect">
                      <a:avLst/>
                    </a:prstGeom>
                    <a:ln>
                      <a:solidFill>
                        <a:schemeClr val="tx1"/>
                      </a:solidFill>
                    </a:ln>
                  </pic:spPr>
                </pic:pic>
              </a:graphicData>
            </a:graphic>
          </wp:inline>
        </w:drawing>
      </w:r>
    </w:p>
    <w:p w14:paraId="41077D92" w14:textId="77777777" w:rsidR="00B81376" w:rsidRPr="00B81376" w:rsidRDefault="000C4752" w:rsidP="00B81376">
      <w:pPr>
        <w:pStyle w:val="Heading2"/>
        <w:rPr>
          <w:rFonts w:asciiTheme="minorHAnsi" w:hAnsiTheme="minorHAnsi" w:cstheme="minorHAnsi"/>
          <w:b w:val="0"/>
          <w:bCs w:val="0"/>
          <w:sz w:val="24"/>
          <w:szCs w:val="24"/>
        </w:rPr>
      </w:pPr>
      <w:bookmarkStart w:id="43" w:name="_Toc175215930"/>
      <w:r w:rsidRPr="00B81376">
        <w:rPr>
          <w:rFonts w:asciiTheme="minorHAnsi" w:hAnsiTheme="minorHAnsi" w:cstheme="minorHAnsi"/>
          <w:b w:val="0"/>
          <w:bCs w:val="0"/>
          <w:sz w:val="24"/>
          <w:szCs w:val="24"/>
        </w:rPr>
        <w:t>3. Testing Details</w:t>
      </w:r>
      <w:bookmarkEnd w:id="43"/>
    </w:p>
    <w:p w14:paraId="28BA9D5E" w14:textId="7CB9573F" w:rsidR="000C4752" w:rsidRPr="000C4752" w:rsidRDefault="000C4752" w:rsidP="000C4752">
      <w:pPr>
        <w:pStyle w:val="Heading3"/>
        <w:rPr>
          <w:rFonts w:asciiTheme="minorHAnsi" w:hAnsiTheme="minorHAnsi" w:cstheme="minorHAnsi"/>
          <w:sz w:val="24"/>
          <w:szCs w:val="24"/>
        </w:rPr>
      </w:pPr>
      <w:bookmarkStart w:id="44" w:name="_Toc175215931"/>
      <w:r w:rsidRPr="000C4752">
        <w:rPr>
          <w:rFonts w:asciiTheme="minorHAnsi" w:hAnsiTheme="minorHAnsi" w:cstheme="minorHAnsi"/>
          <w:sz w:val="24"/>
          <w:szCs w:val="24"/>
        </w:rPr>
        <w:t>3.1. Test Description</w:t>
      </w:r>
      <w:bookmarkEnd w:id="44"/>
    </w:p>
    <w:p w14:paraId="1A33FAA1" w14:textId="506DFD32"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 xml:space="preserve">Each test to be performed </w:t>
      </w:r>
      <w:proofErr w:type="gramStart"/>
      <w:r w:rsidRPr="000C4752">
        <w:rPr>
          <w:rFonts w:asciiTheme="minorHAnsi" w:hAnsiTheme="minorHAnsi" w:cstheme="minorHAnsi"/>
        </w:rPr>
        <w:t xml:space="preserve">should </w:t>
      </w:r>
      <w:r>
        <w:rPr>
          <w:rFonts w:asciiTheme="minorHAnsi" w:hAnsiTheme="minorHAnsi" w:cstheme="minorHAnsi"/>
        </w:rPr>
        <w:t>will</w:t>
      </w:r>
      <w:proofErr w:type="gramEnd"/>
      <w:r>
        <w:rPr>
          <w:rFonts w:asciiTheme="minorHAnsi" w:hAnsiTheme="minorHAnsi" w:cstheme="minorHAnsi"/>
        </w:rPr>
        <w:t xml:space="preserve"> </w:t>
      </w:r>
      <w:r w:rsidRPr="000C4752">
        <w:rPr>
          <w:rFonts w:asciiTheme="minorHAnsi" w:hAnsiTheme="minorHAnsi" w:cstheme="minorHAnsi"/>
        </w:rPr>
        <w:t>include the following details, which will be populated automatically from the test plan - work order mapping:</w:t>
      </w:r>
    </w:p>
    <w:p w14:paraId="5722B4C3" w14:textId="77777777" w:rsidR="000C4752" w:rsidRPr="000C4752" w:rsidRDefault="000C4752" w:rsidP="000C4752">
      <w:pPr>
        <w:numPr>
          <w:ilvl w:val="0"/>
          <w:numId w:val="50"/>
        </w:numPr>
        <w:spacing w:before="100" w:beforeAutospacing="1" w:after="100" w:afterAutospacing="1" w:line="240" w:lineRule="auto"/>
        <w:rPr>
          <w:rFonts w:cstheme="minorHAnsi"/>
          <w:sz w:val="24"/>
          <w:szCs w:val="24"/>
        </w:rPr>
      </w:pPr>
      <w:r w:rsidRPr="000C4752">
        <w:rPr>
          <w:rStyle w:val="Strong"/>
          <w:rFonts w:cstheme="minorHAnsi"/>
          <w:sz w:val="24"/>
          <w:szCs w:val="24"/>
        </w:rPr>
        <w:t>Test Description</w:t>
      </w:r>
      <w:r w:rsidRPr="000C4752">
        <w:rPr>
          <w:rFonts w:cstheme="minorHAnsi"/>
          <w:sz w:val="24"/>
          <w:szCs w:val="24"/>
        </w:rPr>
        <w:t>: A brief description of what is being tested.</w:t>
      </w:r>
    </w:p>
    <w:p w14:paraId="697D7CDC" w14:textId="05D8D550" w:rsidR="000C4752" w:rsidRPr="000C4752" w:rsidRDefault="000C4752" w:rsidP="000C4752">
      <w:pPr>
        <w:numPr>
          <w:ilvl w:val="0"/>
          <w:numId w:val="50"/>
        </w:numPr>
        <w:spacing w:before="100" w:beforeAutospacing="1" w:after="100" w:afterAutospacing="1" w:line="240" w:lineRule="auto"/>
        <w:rPr>
          <w:rFonts w:cstheme="minorHAnsi"/>
          <w:sz w:val="24"/>
          <w:szCs w:val="24"/>
        </w:rPr>
      </w:pPr>
      <w:r w:rsidRPr="000C4752">
        <w:rPr>
          <w:rStyle w:val="Strong"/>
          <w:rFonts w:cstheme="minorHAnsi"/>
          <w:sz w:val="24"/>
          <w:szCs w:val="24"/>
        </w:rPr>
        <w:t>Actual Value</w:t>
      </w:r>
      <w:r w:rsidRPr="000C4752">
        <w:rPr>
          <w:rFonts w:cstheme="minorHAnsi"/>
          <w:sz w:val="24"/>
          <w:szCs w:val="24"/>
        </w:rPr>
        <w:t>: The value observed or measured during testing</w:t>
      </w:r>
      <w:r>
        <w:rPr>
          <w:rFonts w:cstheme="minorHAnsi"/>
          <w:sz w:val="24"/>
          <w:szCs w:val="24"/>
        </w:rPr>
        <w:t xml:space="preserve"> (user entry)</w:t>
      </w:r>
      <w:r w:rsidRPr="000C4752">
        <w:rPr>
          <w:rFonts w:cstheme="minorHAnsi"/>
          <w:sz w:val="24"/>
          <w:szCs w:val="24"/>
        </w:rPr>
        <w:t>.</w:t>
      </w:r>
    </w:p>
    <w:p w14:paraId="0E2BE82E" w14:textId="77777777" w:rsidR="000C4752" w:rsidRPr="000C4752" w:rsidRDefault="000C4752" w:rsidP="000C4752">
      <w:pPr>
        <w:numPr>
          <w:ilvl w:val="0"/>
          <w:numId w:val="50"/>
        </w:numPr>
        <w:spacing w:before="100" w:beforeAutospacing="1" w:after="100" w:afterAutospacing="1" w:line="240" w:lineRule="auto"/>
        <w:rPr>
          <w:rFonts w:cstheme="minorHAnsi"/>
          <w:sz w:val="24"/>
          <w:szCs w:val="24"/>
        </w:rPr>
      </w:pPr>
      <w:r w:rsidRPr="000C4752">
        <w:rPr>
          <w:rStyle w:val="Strong"/>
          <w:rFonts w:cstheme="minorHAnsi"/>
          <w:sz w:val="24"/>
          <w:szCs w:val="24"/>
        </w:rPr>
        <w:t>Reference Value</w:t>
      </w:r>
      <w:r w:rsidRPr="000C4752">
        <w:rPr>
          <w:rFonts w:cstheme="minorHAnsi"/>
          <w:sz w:val="24"/>
          <w:szCs w:val="24"/>
        </w:rPr>
        <w:t>: The standard value that should be met.</w:t>
      </w:r>
    </w:p>
    <w:p w14:paraId="4576E189" w14:textId="77777777" w:rsidR="000C4752" w:rsidRPr="000C4752" w:rsidRDefault="000C4752" w:rsidP="000C4752">
      <w:pPr>
        <w:numPr>
          <w:ilvl w:val="0"/>
          <w:numId w:val="50"/>
        </w:numPr>
        <w:spacing w:before="100" w:beforeAutospacing="1" w:after="100" w:afterAutospacing="1" w:line="240" w:lineRule="auto"/>
        <w:rPr>
          <w:rFonts w:cstheme="minorHAnsi"/>
          <w:sz w:val="24"/>
          <w:szCs w:val="24"/>
        </w:rPr>
      </w:pPr>
      <w:r w:rsidRPr="000C4752">
        <w:rPr>
          <w:rStyle w:val="Strong"/>
          <w:rFonts w:cstheme="minorHAnsi"/>
          <w:sz w:val="24"/>
          <w:szCs w:val="24"/>
        </w:rPr>
        <w:t>Upper Limit</w:t>
      </w:r>
      <w:r w:rsidRPr="000C4752">
        <w:rPr>
          <w:rFonts w:cstheme="minorHAnsi"/>
          <w:sz w:val="24"/>
          <w:szCs w:val="24"/>
        </w:rPr>
        <w:t>: The maximum acceptable value.</w:t>
      </w:r>
    </w:p>
    <w:p w14:paraId="7CB720C7" w14:textId="77777777" w:rsidR="000C4752" w:rsidRPr="000C4752" w:rsidRDefault="000C4752" w:rsidP="000C4752">
      <w:pPr>
        <w:numPr>
          <w:ilvl w:val="0"/>
          <w:numId w:val="50"/>
        </w:numPr>
        <w:spacing w:before="100" w:beforeAutospacing="1" w:after="100" w:afterAutospacing="1" w:line="240" w:lineRule="auto"/>
        <w:rPr>
          <w:rFonts w:cstheme="minorHAnsi"/>
          <w:sz w:val="24"/>
          <w:szCs w:val="24"/>
        </w:rPr>
      </w:pPr>
      <w:r w:rsidRPr="000C4752">
        <w:rPr>
          <w:rStyle w:val="Strong"/>
          <w:rFonts w:cstheme="minorHAnsi"/>
          <w:sz w:val="24"/>
          <w:szCs w:val="24"/>
        </w:rPr>
        <w:t>Lower Limit</w:t>
      </w:r>
      <w:r w:rsidRPr="000C4752">
        <w:rPr>
          <w:rFonts w:cstheme="minorHAnsi"/>
          <w:sz w:val="24"/>
          <w:szCs w:val="24"/>
        </w:rPr>
        <w:t>: The minimum acceptable value.</w:t>
      </w:r>
    </w:p>
    <w:p w14:paraId="18717499" w14:textId="77777777" w:rsidR="000C4752" w:rsidRPr="000C4752" w:rsidRDefault="000C4752" w:rsidP="000C4752">
      <w:pPr>
        <w:numPr>
          <w:ilvl w:val="0"/>
          <w:numId w:val="50"/>
        </w:numPr>
        <w:spacing w:before="100" w:beforeAutospacing="1" w:after="100" w:afterAutospacing="1" w:line="240" w:lineRule="auto"/>
        <w:rPr>
          <w:rFonts w:cstheme="minorHAnsi"/>
          <w:sz w:val="24"/>
          <w:szCs w:val="24"/>
        </w:rPr>
      </w:pPr>
      <w:r w:rsidRPr="000C4752">
        <w:rPr>
          <w:rStyle w:val="Strong"/>
          <w:rFonts w:cstheme="minorHAnsi"/>
          <w:sz w:val="24"/>
          <w:szCs w:val="24"/>
        </w:rPr>
        <w:t>Attribute Name</w:t>
      </w:r>
      <w:r w:rsidRPr="000C4752">
        <w:rPr>
          <w:rFonts w:cstheme="minorHAnsi"/>
          <w:sz w:val="24"/>
          <w:szCs w:val="24"/>
        </w:rPr>
        <w:t>: The specific attribute being tested.</w:t>
      </w:r>
    </w:p>
    <w:p w14:paraId="5392C043" w14:textId="4394721E" w:rsidR="000C4752" w:rsidRDefault="000C4752" w:rsidP="000C4752">
      <w:pPr>
        <w:numPr>
          <w:ilvl w:val="0"/>
          <w:numId w:val="50"/>
        </w:numPr>
        <w:spacing w:before="100" w:beforeAutospacing="1" w:after="100" w:afterAutospacing="1" w:line="240" w:lineRule="auto"/>
        <w:rPr>
          <w:rFonts w:cstheme="minorHAnsi"/>
          <w:sz w:val="24"/>
          <w:szCs w:val="24"/>
        </w:rPr>
      </w:pPr>
      <w:r w:rsidRPr="000C4752">
        <w:rPr>
          <w:rStyle w:val="Strong"/>
          <w:rFonts w:cstheme="minorHAnsi"/>
          <w:sz w:val="24"/>
          <w:szCs w:val="24"/>
        </w:rPr>
        <w:t>Pass/Fail</w:t>
      </w:r>
      <w:r w:rsidRPr="000C4752">
        <w:rPr>
          <w:rFonts w:cstheme="minorHAnsi"/>
          <w:sz w:val="24"/>
          <w:szCs w:val="24"/>
        </w:rPr>
        <w:t>: The result of the test based on whether the Actual Value falls within the specified limits.</w:t>
      </w:r>
    </w:p>
    <w:p w14:paraId="30EAD2C6" w14:textId="7CACD93F" w:rsidR="000C4752" w:rsidRPr="000C4752" w:rsidRDefault="000C4752" w:rsidP="000C4752">
      <w:pPr>
        <w:spacing w:before="100" w:beforeAutospacing="1" w:after="100" w:afterAutospacing="1" w:line="240" w:lineRule="auto"/>
        <w:rPr>
          <w:rFonts w:cstheme="minorHAnsi"/>
          <w:sz w:val="24"/>
          <w:szCs w:val="24"/>
        </w:rPr>
      </w:pPr>
      <w:r w:rsidRPr="000C4752">
        <w:rPr>
          <w:rFonts w:cstheme="minorHAnsi"/>
          <w:noProof/>
          <w:sz w:val="24"/>
          <w:szCs w:val="24"/>
        </w:rPr>
        <w:lastRenderedPageBreak/>
        <w:drawing>
          <wp:inline distT="0" distB="0" distL="0" distR="0" wp14:anchorId="0E174618" wp14:editId="08001467">
            <wp:extent cx="6645910" cy="2896235"/>
            <wp:effectExtent l="19050" t="19050" r="21590" b="18415"/>
            <wp:docPr id="1562020195" name="Picture 156202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896235"/>
                    </a:xfrm>
                    <a:prstGeom prst="rect">
                      <a:avLst/>
                    </a:prstGeom>
                    <a:ln>
                      <a:solidFill>
                        <a:schemeClr val="tx1"/>
                      </a:solidFill>
                    </a:ln>
                  </pic:spPr>
                </pic:pic>
              </a:graphicData>
            </a:graphic>
          </wp:inline>
        </w:drawing>
      </w:r>
    </w:p>
    <w:p w14:paraId="3FE6AA66" w14:textId="77777777" w:rsidR="000C4752" w:rsidRPr="000C4752" w:rsidRDefault="000C4752" w:rsidP="000C4752">
      <w:pPr>
        <w:pStyle w:val="Heading3"/>
        <w:rPr>
          <w:rFonts w:asciiTheme="minorHAnsi" w:hAnsiTheme="minorHAnsi" w:cstheme="minorHAnsi"/>
          <w:sz w:val="24"/>
          <w:szCs w:val="24"/>
        </w:rPr>
      </w:pPr>
      <w:bookmarkStart w:id="45" w:name="_Toc175215932"/>
      <w:r w:rsidRPr="000C4752">
        <w:rPr>
          <w:rFonts w:asciiTheme="minorHAnsi" w:hAnsiTheme="minorHAnsi" w:cstheme="minorHAnsi"/>
          <w:sz w:val="24"/>
          <w:szCs w:val="24"/>
        </w:rPr>
        <w:t>3.2. Entering Test Results</w:t>
      </w:r>
      <w:bookmarkEnd w:id="45"/>
    </w:p>
    <w:p w14:paraId="0F23DFA7" w14:textId="77777777" w:rsidR="000C4752" w:rsidRPr="000C4752" w:rsidRDefault="000C4752" w:rsidP="000C4752">
      <w:pPr>
        <w:numPr>
          <w:ilvl w:val="0"/>
          <w:numId w:val="51"/>
        </w:numPr>
        <w:spacing w:before="100" w:beforeAutospacing="1" w:after="100" w:afterAutospacing="1" w:line="240" w:lineRule="auto"/>
        <w:rPr>
          <w:rFonts w:cstheme="minorHAnsi"/>
          <w:sz w:val="24"/>
          <w:szCs w:val="24"/>
        </w:rPr>
      </w:pPr>
      <w:r w:rsidRPr="000C4752">
        <w:rPr>
          <w:rStyle w:val="Strong"/>
          <w:rFonts w:cstheme="minorHAnsi"/>
          <w:sz w:val="24"/>
          <w:szCs w:val="24"/>
        </w:rPr>
        <w:t>Actual Value</w:t>
      </w:r>
      <w:r w:rsidRPr="000C4752">
        <w:rPr>
          <w:rFonts w:cstheme="minorHAnsi"/>
          <w:sz w:val="24"/>
          <w:szCs w:val="24"/>
        </w:rPr>
        <w:t>: Enter the value observed during testing.</w:t>
      </w:r>
    </w:p>
    <w:p w14:paraId="6E47BFEA" w14:textId="77777777" w:rsidR="000C4752" w:rsidRPr="000C4752" w:rsidRDefault="000C4752" w:rsidP="000C4752">
      <w:pPr>
        <w:numPr>
          <w:ilvl w:val="0"/>
          <w:numId w:val="51"/>
        </w:numPr>
        <w:spacing w:before="100" w:beforeAutospacing="1" w:after="100" w:afterAutospacing="1" w:line="240" w:lineRule="auto"/>
        <w:rPr>
          <w:rFonts w:cstheme="minorHAnsi"/>
          <w:sz w:val="24"/>
          <w:szCs w:val="24"/>
        </w:rPr>
      </w:pPr>
      <w:r w:rsidRPr="000C4752">
        <w:rPr>
          <w:rStyle w:val="Strong"/>
          <w:rFonts w:cstheme="minorHAnsi"/>
          <w:sz w:val="24"/>
          <w:szCs w:val="24"/>
        </w:rPr>
        <w:t>Automatic Population</w:t>
      </w:r>
      <w:r w:rsidRPr="000C4752">
        <w:rPr>
          <w:rFonts w:cstheme="minorHAnsi"/>
          <w:sz w:val="24"/>
          <w:szCs w:val="24"/>
        </w:rPr>
        <w:t>: All other details, including Test Description, Reference Value, Upper Limit, Lower Limit, and Attribute Name, will be automatically populated based on the mapping done in the test plan - work order mapping.</w:t>
      </w:r>
    </w:p>
    <w:p w14:paraId="519A6154" w14:textId="1AABA428" w:rsidR="000C4752" w:rsidRDefault="000C4752" w:rsidP="000C4752">
      <w:pPr>
        <w:numPr>
          <w:ilvl w:val="0"/>
          <w:numId w:val="51"/>
        </w:numPr>
        <w:spacing w:before="100" w:beforeAutospacing="1" w:after="100" w:afterAutospacing="1" w:line="240" w:lineRule="auto"/>
        <w:rPr>
          <w:rFonts w:cstheme="minorHAnsi"/>
          <w:sz w:val="24"/>
          <w:szCs w:val="24"/>
        </w:rPr>
      </w:pPr>
      <w:r w:rsidRPr="000C4752">
        <w:rPr>
          <w:rStyle w:val="Strong"/>
          <w:rFonts w:cstheme="minorHAnsi"/>
          <w:sz w:val="24"/>
          <w:szCs w:val="24"/>
        </w:rPr>
        <w:t>Pass/Fail Determination</w:t>
      </w:r>
      <w:r w:rsidRPr="000C4752">
        <w:rPr>
          <w:rFonts w:cstheme="minorHAnsi"/>
          <w:sz w:val="24"/>
          <w:szCs w:val="24"/>
        </w:rPr>
        <w:t>: The Pass/Fail result will be automatically calculated based on the Actual Value entered and the limits specified in the test plan.</w:t>
      </w:r>
    </w:p>
    <w:p w14:paraId="45C55D16" w14:textId="0381F9B0" w:rsidR="000C4752" w:rsidRPr="000C4752" w:rsidRDefault="000C4752" w:rsidP="000C4752">
      <w:pPr>
        <w:spacing w:before="100" w:beforeAutospacing="1" w:after="100" w:afterAutospacing="1" w:line="240" w:lineRule="auto"/>
        <w:rPr>
          <w:rFonts w:cstheme="minorHAnsi"/>
          <w:sz w:val="24"/>
          <w:szCs w:val="24"/>
        </w:rPr>
      </w:pPr>
      <w:r w:rsidRPr="000C4752">
        <w:rPr>
          <w:rFonts w:cstheme="minorHAnsi"/>
          <w:noProof/>
          <w:sz w:val="24"/>
          <w:szCs w:val="24"/>
        </w:rPr>
        <w:drawing>
          <wp:inline distT="0" distB="0" distL="0" distR="0" wp14:anchorId="2C5478AE" wp14:editId="3B72F358">
            <wp:extent cx="6645910" cy="2799080"/>
            <wp:effectExtent l="19050" t="19050" r="21590" b="20320"/>
            <wp:docPr id="1562020197" name="Picture 156202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799080"/>
                    </a:xfrm>
                    <a:prstGeom prst="rect">
                      <a:avLst/>
                    </a:prstGeom>
                    <a:ln>
                      <a:solidFill>
                        <a:schemeClr val="tx1"/>
                      </a:solidFill>
                    </a:ln>
                  </pic:spPr>
                </pic:pic>
              </a:graphicData>
            </a:graphic>
          </wp:inline>
        </w:drawing>
      </w:r>
    </w:p>
    <w:p w14:paraId="2A94ADF5"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By entering only the Actual Value, the system will automatically fill in the remaining details and determine the Pass/Fail status, ensuring efficiency and accuracy in recording test results.</w:t>
      </w:r>
    </w:p>
    <w:p w14:paraId="04E883AD" w14:textId="77777777" w:rsidR="000C4752" w:rsidRPr="000C4752" w:rsidRDefault="000C4752" w:rsidP="000C4752">
      <w:pPr>
        <w:pStyle w:val="Heading3"/>
        <w:rPr>
          <w:rFonts w:asciiTheme="minorHAnsi" w:hAnsiTheme="minorHAnsi" w:cstheme="minorHAnsi"/>
        </w:rPr>
      </w:pPr>
      <w:bookmarkStart w:id="46" w:name="_Toc175215933"/>
      <w:r w:rsidRPr="000C4752">
        <w:rPr>
          <w:rFonts w:asciiTheme="minorHAnsi" w:hAnsiTheme="minorHAnsi" w:cstheme="minorHAnsi"/>
        </w:rPr>
        <w:lastRenderedPageBreak/>
        <w:t>3.3. QA Completion and Record Management</w:t>
      </w:r>
      <w:bookmarkEnd w:id="46"/>
    </w:p>
    <w:p w14:paraId="6710481B" w14:textId="77777777" w:rsidR="000C4752" w:rsidRPr="000C4752" w:rsidRDefault="000C4752" w:rsidP="000C4752">
      <w:pPr>
        <w:pStyle w:val="Heading4"/>
        <w:rPr>
          <w:rFonts w:asciiTheme="minorHAnsi" w:hAnsiTheme="minorHAnsi" w:cstheme="minorHAnsi"/>
          <w:i w:val="0"/>
        </w:rPr>
      </w:pPr>
      <w:r w:rsidRPr="000C4752">
        <w:rPr>
          <w:rFonts w:asciiTheme="minorHAnsi" w:hAnsiTheme="minorHAnsi" w:cstheme="minorHAnsi"/>
          <w:i w:val="0"/>
        </w:rPr>
        <w:t>3.3.1. QA Completion Checkbox</w:t>
      </w:r>
    </w:p>
    <w:p w14:paraId="76AB2B59" w14:textId="4D6DE346" w:rsidR="000C4752" w:rsidRPr="000C4752" w:rsidRDefault="000C4752" w:rsidP="000C4752">
      <w:pPr>
        <w:pStyle w:val="NormalWeb"/>
        <w:numPr>
          <w:ilvl w:val="0"/>
          <w:numId w:val="52"/>
        </w:numPr>
        <w:rPr>
          <w:rFonts w:asciiTheme="minorHAnsi" w:hAnsiTheme="minorHAnsi" w:cstheme="minorHAnsi"/>
        </w:rPr>
      </w:pPr>
      <w:r w:rsidRPr="000C4752">
        <w:rPr>
          <w:rStyle w:val="Strong"/>
          <w:rFonts w:asciiTheme="minorHAnsi" w:eastAsiaTheme="majorEastAsia" w:hAnsiTheme="minorHAnsi" w:cstheme="minorHAnsi"/>
        </w:rPr>
        <w:t>QA Completion Checkbox</w:t>
      </w:r>
      <w:r w:rsidRPr="000C4752">
        <w:rPr>
          <w:rFonts w:asciiTheme="minorHAnsi" w:hAnsiTheme="minorHAnsi" w:cstheme="minorHAnsi"/>
        </w:rPr>
        <w:t>: After all, required testing for a job order is completed, the QA Completion checkbox must be checked. This action signifies that testing for the current piece is finalized and ready for review.</w:t>
      </w:r>
    </w:p>
    <w:p w14:paraId="1FAAF9BC" w14:textId="50F93ED9" w:rsidR="000C4752" w:rsidRDefault="000C4752" w:rsidP="000C4752">
      <w:pPr>
        <w:pStyle w:val="NormalWeb"/>
        <w:numPr>
          <w:ilvl w:val="0"/>
          <w:numId w:val="52"/>
        </w:numPr>
        <w:rPr>
          <w:rFonts w:asciiTheme="minorHAnsi" w:hAnsiTheme="minorHAnsi" w:cstheme="minorHAnsi"/>
        </w:rPr>
      </w:pPr>
      <w:r w:rsidRPr="000C4752">
        <w:rPr>
          <w:rStyle w:val="Strong"/>
          <w:rFonts w:asciiTheme="minorHAnsi" w:eastAsiaTheme="majorEastAsia" w:hAnsiTheme="minorHAnsi" w:cstheme="minorHAnsi"/>
        </w:rPr>
        <w:t>Automatic Transition</w:t>
      </w:r>
      <w:r w:rsidRPr="000C4752">
        <w:rPr>
          <w:rFonts w:asciiTheme="minorHAnsi" w:hAnsiTheme="minorHAnsi" w:cstheme="minorHAnsi"/>
        </w:rPr>
        <w:t>: Once the QA Completion checkbox is checked</w:t>
      </w:r>
      <w:r>
        <w:rPr>
          <w:rFonts w:asciiTheme="minorHAnsi" w:hAnsiTheme="minorHAnsi" w:cstheme="minorHAnsi"/>
        </w:rPr>
        <w:t xml:space="preserve"> and the record should be saved</w:t>
      </w:r>
      <w:r w:rsidRPr="000C4752">
        <w:rPr>
          <w:rFonts w:asciiTheme="minorHAnsi" w:hAnsiTheme="minorHAnsi" w:cstheme="minorHAnsi"/>
        </w:rPr>
        <w:t>,</w:t>
      </w:r>
      <w:r>
        <w:rPr>
          <w:rFonts w:asciiTheme="minorHAnsi" w:hAnsiTheme="minorHAnsi" w:cstheme="minorHAnsi"/>
        </w:rPr>
        <w:t xml:space="preserve"> then </w:t>
      </w:r>
      <w:r w:rsidRPr="000C4752">
        <w:rPr>
          <w:rFonts w:asciiTheme="minorHAnsi" w:hAnsiTheme="minorHAnsi" w:cstheme="minorHAnsi"/>
        </w:rPr>
        <w:t xml:space="preserve">the system will automatically </w:t>
      </w:r>
      <w:r>
        <w:rPr>
          <w:rFonts w:asciiTheme="minorHAnsi" w:hAnsiTheme="minorHAnsi" w:cstheme="minorHAnsi"/>
        </w:rPr>
        <w:t xml:space="preserve">open </w:t>
      </w:r>
      <w:r w:rsidRPr="000C4752">
        <w:rPr>
          <w:rFonts w:asciiTheme="minorHAnsi" w:hAnsiTheme="minorHAnsi" w:cstheme="minorHAnsi"/>
        </w:rPr>
        <w:t>next test piece in the sequence</w:t>
      </w:r>
      <w:r>
        <w:rPr>
          <w:rFonts w:asciiTheme="minorHAnsi" w:hAnsiTheme="minorHAnsi" w:cstheme="minorHAnsi"/>
        </w:rPr>
        <w:t xml:space="preserve"> for testing</w:t>
      </w:r>
      <w:r w:rsidRPr="000C4752">
        <w:rPr>
          <w:rFonts w:asciiTheme="minorHAnsi" w:hAnsiTheme="minorHAnsi" w:cstheme="minorHAnsi"/>
        </w:rPr>
        <w:t>.</w:t>
      </w:r>
    </w:p>
    <w:p w14:paraId="04ECE739" w14:textId="3317F771"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397C6B8A" wp14:editId="2B0C84A0">
            <wp:extent cx="6645910" cy="2740660"/>
            <wp:effectExtent l="19050" t="19050" r="21590" b="21590"/>
            <wp:docPr id="1562020198" name="Picture 156202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2740660"/>
                    </a:xfrm>
                    <a:prstGeom prst="rect">
                      <a:avLst/>
                    </a:prstGeom>
                    <a:ln>
                      <a:solidFill>
                        <a:schemeClr val="tx1"/>
                      </a:solidFill>
                    </a:ln>
                  </pic:spPr>
                </pic:pic>
              </a:graphicData>
            </a:graphic>
          </wp:inline>
        </w:drawing>
      </w:r>
    </w:p>
    <w:p w14:paraId="7D3B5345" w14:textId="77777777" w:rsidR="000C4752" w:rsidRPr="000C4752" w:rsidRDefault="000C4752" w:rsidP="000C4752">
      <w:pPr>
        <w:pStyle w:val="Heading4"/>
        <w:rPr>
          <w:rFonts w:asciiTheme="minorHAnsi" w:hAnsiTheme="minorHAnsi" w:cstheme="minorHAnsi"/>
          <w:i w:val="0"/>
        </w:rPr>
      </w:pPr>
      <w:r w:rsidRPr="000C4752">
        <w:rPr>
          <w:rFonts w:asciiTheme="minorHAnsi" w:hAnsiTheme="minorHAnsi" w:cstheme="minorHAnsi"/>
          <w:i w:val="0"/>
        </w:rPr>
        <w:t>3.3.2. Data Modification Rules</w:t>
      </w:r>
    </w:p>
    <w:p w14:paraId="67F68430" w14:textId="117893E8" w:rsidR="000C4752" w:rsidRDefault="000C4752" w:rsidP="000C4752">
      <w:pPr>
        <w:pStyle w:val="NormalWeb"/>
        <w:numPr>
          <w:ilvl w:val="0"/>
          <w:numId w:val="53"/>
        </w:numPr>
        <w:rPr>
          <w:rFonts w:asciiTheme="minorHAnsi" w:hAnsiTheme="minorHAnsi" w:cstheme="minorHAnsi"/>
        </w:rPr>
      </w:pPr>
      <w:r w:rsidRPr="000C4752">
        <w:rPr>
          <w:rStyle w:val="Strong"/>
          <w:rFonts w:asciiTheme="minorHAnsi" w:eastAsiaTheme="majorEastAsia" w:hAnsiTheme="minorHAnsi" w:cstheme="minorHAnsi"/>
        </w:rPr>
        <w:t>If QA is Completed and Saved</w:t>
      </w:r>
      <w:r w:rsidRPr="000C4752">
        <w:rPr>
          <w:rFonts w:asciiTheme="minorHAnsi" w:hAnsiTheme="minorHAnsi" w:cstheme="minorHAnsi"/>
        </w:rPr>
        <w:t>: Once the QA Completion checkbox is checked and the record is saved, the data becomes locked and cannot be modified. This ensures that finalized test results are preserved and prevents accidental changes.</w:t>
      </w:r>
    </w:p>
    <w:p w14:paraId="59CEEE1E" w14:textId="55E5D3E0"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6CFE144F" wp14:editId="3567879A">
            <wp:extent cx="6645910" cy="2842260"/>
            <wp:effectExtent l="19050" t="19050" r="21590" b="15240"/>
            <wp:docPr id="1562020199" name="Picture 156202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842260"/>
                    </a:xfrm>
                    <a:prstGeom prst="rect">
                      <a:avLst/>
                    </a:prstGeom>
                    <a:ln>
                      <a:solidFill>
                        <a:schemeClr val="tx1"/>
                      </a:solidFill>
                    </a:ln>
                  </pic:spPr>
                </pic:pic>
              </a:graphicData>
            </a:graphic>
          </wp:inline>
        </w:drawing>
      </w:r>
    </w:p>
    <w:p w14:paraId="773A04AB" w14:textId="5810B9DB" w:rsidR="000C4752" w:rsidRDefault="000C4752" w:rsidP="000C4752">
      <w:pPr>
        <w:pStyle w:val="NormalWeb"/>
        <w:numPr>
          <w:ilvl w:val="0"/>
          <w:numId w:val="53"/>
        </w:numPr>
        <w:rPr>
          <w:rFonts w:asciiTheme="minorHAnsi" w:hAnsiTheme="minorHAnsi" w:cstheme="minorHAnsi"/>
        </w:rPr>
      </w:pPr>
      <w:r w:rsidRPr="000C4752">
        <w:rPr>
          <w:rStyle w:val="Strong"/>
          <w:rFonts w:asciiTheme="minorHAnsi" w:eastAsiaTheme="majorEastAsia" w:hAnsiTheme="minorHAnsi" w:cstheme="minorHAnsi"/>
        </w:rPr>
        <w:lastRenderedPageBreak/>
        <w:t>If QA is Not Completed</w:t>
      </w:r>
      <w:r w:rsidRPr="000C4752">
        <w:rPr>
          <w:rFonts w:asciiTheme="minorHAnsi" w:hAnsiTheme="minorHAnsi" w:cstheme="minorHAnsi"/>
        </w:rPr>
        <w:t>: If the QA Completion checkbox has not been checked, the data remains editable. You can continue to make changes or updates to the test results until the QA process is finalized.</w:t>
      </w:r>
    </w:p>
    <w:p w14:paraId="14B6F395" w14:textId="7B9495DE"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0E46707E" wp14:editId="309AA216">
            <wp:extent cx="6645910" cy="2685415"/>
            <wp:effectExtent l="19050" t="19050" r="21590" b="19685"/>
            <wp:docPr id="1562020200" name="Picture 156202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2685415"/>
                    </a:xfrm>
                    <a:prstGeom prst="rect">
                      <a:avLst/>
                    </a:prstGeom>
                    <a:ln>
                      <a:solidFill>
                        <a:schemeClr val="tx1"/>
                      </a:solidFill>
                    </a:ln>
                  </pic:spPr>
                </pic:pic>
              </a:graphicData>
            </a:graphic>
          </wp:inline>
        </w:drawing>
      </w:r>
    </w:p>
    <w:p w14:paraId="07D20F28"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By adhering to these procedures, the system maintains the integrity of the test results and facilitates a smooth transition between test pieces, while allowing flexibility during the testing phase.</w:t>
      </w:r>
    </w:p>
    <w:p w14:paraId="34255EB5" w14:textId="2CC73F4B" w:rsidR="000C4752" w:rsidRPr="00B81376" w:rsidRDefault="00B81376" w:rsidP="000C4752">
      <w:pPr>
        <w:pStyle w:val="Heading3"/>
        <w:rPr>
          <w:rFonts w:asciiTheme="minorHAnsi" w:hAnsiTheme="minorHAnsi" w:cstheme="minorHAnsi"/>
        </w:rPr>
      </w:pPr>
      <w:bookmarkStart w:id="47" w:name="_Toc175215934"/>
      <w:r>
        <w:rPr>
          <w:rFonts w:asciiTheme="minorHAnsi" w:hAnsiTheme="minorHAnsi" w:cstheme="minorHAnsi"/>
        </w:rPr>
        <w:t xml:space="preserve">3.4. </w:t>
      </w:r>
      <w:r w:rsidRPr="00B81376">
        <w:rPr>
          <w:rFonts w:asciiTheme="minorHAnsi" w:hAnsiTheme="minorHAnsi" w:cstheme="minorHAnsi"/>
        </w:rPr>
        <w:t xml:space="preserve">Actual </w:t>
      </w:r>
      <w:r w:rsidR="000C4752" w:rsidRPr="00B81376">
        <w:rPr>
          <w:rFonts w:asciiTheme="minorHAnsi" w:hAnsiTheme="minorHAnsi" w:cstheme="minorHAnsi"/>
        </w:rPr>
        <w:t>Tim</w:t>
      </w:r>
      <w:r w:rsidRPr="00B81376">
        <w:rPr>
          <w:rFonts w:asciiTheme="minorHAnsi" w:hAnsiTheme="minorHAnsi" w:cstheme="minorHAnsi"/>
        </w:rPr>
        <w:t>e Recording</w:t>
      </w:r>
      <w:bookmarkEnd w:id="47"/>
    </w:p>
    <w:p w14:paraId="18AF0CB7" w14:textId="77777777" w:rsidR="000C4752" w:rsidRPr="000C4752" w:rsidRDefault="000C4752" w:rsidP="000C4752">
      <w:pPr>
        <w:pStyle w:val="NormalWeb"/>
        <w:numPr>
          <w:ilvl w:val="0"/>
          <w:numId w:val="54"/>
        </w:numPr>
        <w:rPr>
          <w:rFonts w:asciiTheme="minorHAnsi" w:hAnsiTheme="minorHAnsi" w:cstheme="minorHAnsi"/>
        </w:rPr>
      </w:pPr>
      <w:r w:rsidRPr="000C4752">
        <w:rPr>
          <w:rStyle w:val="Strong"/>
          <w:rFonts w:asciiTheme="minorHAnsi" w:eastAsiaTheme="majorEastAsia" w:hAnsiTheme="minorHAnsi" w:cstheme="minorHAnsi"/>
        </w:rPr>
        <w:t>Actual Start Time</w:t>
      </w:r>
      <w:r w:rsidRPr="000C4752">
        <w:rPr>
          <w:rFonts w:asciiTheme="minorHAnsi" w:hAnsiTheme="minorHAnsi" w:cstheme="minorHAnsi"/>
        </w:rPr>
        <w:t>: This timestamp is recorded only when the testing of the First Piece is completed and the QA Completion checkbox for the First Piece is checked. This marks the beginning of the production run.</w:t>
      </w:r>
    </w:p>
    <w:p w14:paraId="0E877C7C" w14:textId="77777777" w:rsidR="000C4752" w:rsidRPr="000C4752" w:rsidRDefault="000C4752" w:rsidP="000C4752">
      <w:pPr>
        <w:pStyle w:val="NormalWeb"/>
        <w:numPr>
          <w:ilvl w:val="0"/>
          <w:numId w:val="54"/>
        </w:numPr>
        <w:rPr>
          <w:rFonts w:asciiTheme="minorHAnsi" w:hAnsiTheme="minorHAnsi" w:cstheme="minorHAnsi"/>
        </w:rPr>
      </w:pPr>
      <w:r w:rsidRPr="000C4752">
        <w:rPr>
          <w:rStyle w:val="Strong"/>
          <w:rFonts w:asciiTheme="minorHAnsi" w:eastAsiaTheme="majorEastAsia" w:hAnsiTheme="minorHAnsi" w:cstheme="minorHAnsi"/>
        </w:rPr>
        <w:t>Actual End Time</w:t>
      </w:r>
      <w:r w:rsidRPr="000C4752">
        <w:rPr>
          <w:rFonts w:asciiTheme="minorHAnsi" w:hAnsiTheme="minorHAnsi" w:cstheme="minorHAnsi"/>
        </w:rPr>
        <w:t>: This timestamp is recorded only when the testing of the Last Piece is completed and the QA Completion checkbox for the Last Piece is checked. This marks the conclusion of the production run.</w:t>
      </w:r>
    </w:p>
    <w:p w14:paraId="7EBF56C4"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These timestamps ensure accurate tracking of the start and end times of each job order based on the completion of QA testing for the first and last pieces.</w:t>
      </w:r>
    </w:p>
    <w:p w14:paraId="153A35B1" w14:textId="6F43D0A5" w:rsidR="000C4752" w:rsidRPr="000C4752" w:rsidRDefault="00B81376" w:rsidP="000C4752">
      <w:pPr>
        <w:pStyle w:val="Heading3"/>
        <w:rPr>
          <w:rFonts w:asciiTheme="minorHAnsi" w:hAnsiTheme="minorHAnsi" w:cstheme="minorHAnsi"/>
          <w:sz w:val="24"/>
          <w:szCs w:val="24"/>
        </w:rPr>
      </w:pPr>
      <w:bookmarkStart w:id="48" w:name="_Toc175215935"/>
      <w:r>
        <w:rPr>
          <w:rFonts w:asciiTheme="minorHAnsi" w:hAnsiTheme="minorHAnsi" w:cstheme="minorHAnsi"/>
          <w:sz w:val="24"/>
          <w:szCs w:val="24"/>
        </w:rPr>
        <w:t xml:space="preserve">3.5 </w:t>
      </w:r>
      <w:r w:rsidR="000C4752" w:rsidRPr="000C4752">
        <w:rPr>
          <w:rFonts w:asciiTheme="minorHAnsi" w:hAnsiTheme="minorHAnsi" w:cstheme="minorHAnsi"/>
          <w:sz w:val="24"/>
          <w:szCs w:val="24"/>
        </w:rPr>
        <w:t>Report Downtime</w:t>
      </w:r>
      <w:bookmarkEnd w:id="48"/>
    </w:p>
    <w:p w14:paraId="752A87BC"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From the QA screen, you can report any downtime encountered during production. Follow these steps to add downtime:</w:t>
      </w:r>
    </w:p>
    <w:p w14:paraId="7BA63F97" w14:textId="283DB994" w:rsidR="000C4752" w:rsidRPr="000C4752" w:rsidRDefault="000C4752" w:rsidP="000C4752">
      <w:pPr>
        <w:pStyle w:val="NormalWeb"/>
        <w:numPr>
          <w:ilvl w:val="0"/>
          <w:numId w:val="57"/>
        </w:numPr>
        <w:rPr>
          <w:rFonts w:asciiTheme="minorHAnsi" w:hAnsiTheme="minorHAnsi" w:cstheme="minorHAnsi"/>
        </w:rPr>
      </w:pPr>
      <w:r w:rsidRPr="000C4752">
        <w:rPr>
          <w:rStyle w:val="Strong"/>
          <w:rFonts w:asciiTheme="minorHAnsi" w:eastAsiaTheme="majorEastAsia" w:hAnsiTheme="minorHAnsi" w:cstheme="minorHAnsi"/>
        </w:rPr>
        <w:t>Click on Report Downtime</w:t>
      </w:r>
      <w:r>
        <w:rPr>
          <w:rFonts w:asciiTheme="minorHAnsi" w:hAnsiTheme="minorHAnsi" w:cstheme="minorHAnsi"/>
        </w:rPr>
        <w:t>: C</w:t>
      </w:r>
      <w:r w:rsidRPr="000C4752">
        <w:rPr>
          <w:rFonts w:asciiTheme="minorHAnsi" w:hAnsiTheme="minorHAnsi" w:cstheme="minorHAnsi"/>
        </w:rPr>
        <w:t xml:space="preserve">lick the </w:t>
      </w:r>
      <w:r w:rsidRPr="000C4752">
        <w:rPr>
          <w:rFonts w:asciiTheme="minorHAnsi" w:hAnsiTheme="minorHAnsi" w:cstheme="minorHAnsi"/>
          <w:noProof/>
        </w:rPr>
        <w:drawing>
          <wp:inline distT="0" distB="0" distL="0" distR="0" wp14:anchorId="61BD8FD3" wp14:editId="40437E86">
            <wp:extent cx="1019317" cy="228632"/>
            <wp:effectExtent l="0" t="0" r="0" b="0"/>
            <wp:docPr id="1562020202" name="Picture 15620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19317" cy="228632"/>
                    </a:xfrm>
                    <a:prstGeom prst="rect">
                      <a:avLst/>
                    </a:prstGeom>
                  </pic:spPr>
                </pic:pic>
              </a:graphicData>
            </a:graphic>
          </wp:inline>
        </w:drawing>
      </w:r>
      <w:r>
        <w:rPr>
          <w:rFonts w:asciiTheme="minorHAnsi" w:hAnsiTheme="minorHAnsi" w:cstheme="minorHAnsi"/>
        </w:rPr>
        <w:t xml:space="preserve"> </w:t>
      </w:r>
      <w:r w:rsidRPr="000C4752">
        <w:rPr>
          <w:rFonts w:asciiTheme="minorHAnsi" w:hAnsiTheme="minorHAnsi" w:cstheme="minorHAnsi"/>
        </w:rPr>
        <w:t>"Report Downtime" button on the QA screen.</w:t>
      </w:r>
    </w:p>
    <w:p w14:paraId="33E26D48" w14:textId="77777777" w:rsidR="000C4752" w:rsidRPr="000C4752" w:rsidRDefault="000C4752" w:rsidP="000C4752">
      <w:pPr>
        <w:pStyle w:val="NormalWeb"/>
        <w:numPr>
          <w:ilvl w:val="0"/>
          <w:numId w:val="57"/>
        </w:numPr>
        <w:rPr>
          <w:rFonts w:asciiTheme="minorHAnsi" w:hAnsiTheme="minorHAnsi" w:cstheme="minorHAnsi"/>
        </w:rPr>
      </w:pPr>
      <w:r w:rsidRPr="000C4752">
        <w:rPr>
          <w:rStyle w:val="Strong"/>
          <w:rFonts w:asciiTheme="minorHAnsi" w:eastAsiaTheme="majorEastAsia" w:hAnsiTheme="minorHAnsi" w:cstheme="minorHAnsi"/>
        </w:rPr>
        <w:t>Enter Downtime Details</w:t>
      </w:r>
      <w:r w:rsidRPr="000C4752">
        <w:rPr>
          <w:rFonts w:asciiTheme="minorHAnsi" w:hAnsiTheme="minorHAnsi" w:cstheme="minorHAnsi"/>
        </w:rPr>
        <w:t>:</w:t>
      </w:r>
    </w:p>
    <w:p w14:paraId="10872C84" w14:textId="77777777" w:rsidR="000C4752" w:rsidRPr="000C4752" w:rsidRDefault="000C4752" w:rsidP="000C4752">
      <w:pPr>
        <w:numPr>
          <w:ilvl w:val="1"/>
          <w:numId w:val="57"/>
        </w:numPr>
        <w:spacing w:before="100" w:beforeAutospacing="1" w:after="100" w:afterAutospacing="1" w:line="240" w:lineRule="auto"/>
        <w:rPr>
          <w:rFonts w:cstheme="minorHAnsi"/>
          <w:sz w:val="24"/>
          <w:szCs w:val="24"/>
        </w:rPr>
      </w:pPr>
      <w:r w:rsidRPr="000C4752">
        <w:rPr>
          <w:rStyle w:val="Strong"/>
          <w:rFonts w:cstheme="minorHAnsi"/>
          <w:sz w:val="24"/>
          <w:szCs w:val="24"/>
        </w:rPr>
        <w:t>Reason for Downtime</w:t>
      </w:r>
      <w:r w:rsidRPr="000C4752">
        <w:rPr>
          <w:rFonts w:cstheme="minorHAnsi"/>
          <w:sz w:val="24"/>
          <w:szCs w:val="24"/>
        </w:rPr>
        <w:t>: Provide a brief description of the issue or reason for the downtime.</w:t>
      </w:r>
    </w:p>
    <w:p w14:paraId="2CC370C3" w14:textId="77777777" w:rsidR="000C4752" w:rsidRPr="000C4752" w:rsidRDefault="000C4752" w:rsidP="000C4752">
      <w:pPr>
        <w:numPr>
          <w:ilvl w:val="1"/>
          <w:numId w:val="57"/>
        </w:numPr>
        <w:spacing w:before="100" w:beforeAutospacing="1" w:after="100" w:afterAutospacing="1" w:line="240" w:lineRule="auto"/>
        <w:rPr>
          <w:rFonts w:cstheme="minorHAnsi"/>
          <w:sz w:val="24"/>
          <w:szCs w:val="24"/>
        </w:rPr>
      </w:pPr>
      <w:r w:rsidRPr="000C4752">
        <w:rPr>
          <w:rStyle w:val="Strong"/>
          <w:rFonts w:cstheme="minorHAnsi"/>
          <w:sz w:val="24"/>
          <w:szCs w:val="24"/>
        </w:rPr>
        <w:t>Start Time</w:t>
      </w:r>
      <w:r w:rsidRPr="000C4752">
        <w:rPr>
          <w:rFonts w:cstheme="minorHAnsi"/>
          <w:sz w:val="24"/>
          <w:szCs w:val="24"/>
        </w:rPr>
        <w:t>: Record the time when the downtime started.</w:t>
      </w:r>
    </w:p>
    <w:p w14:paraId="60C9B424" w14:textId="77777777" w:rsidR="000C4752" w:rsidRPr="000C4752" w:rsidRDefault="000C4752" w:rsidP="000C4752">
      <w:pPr>
        <w:numPr>
          <w:ilvl w:val="1"/>
          <w:numId w:val="57"/>
        </w:numPr>
        <w:spacing w:before="100" w:beforeAutospacing="1" w:after="100" w:afterAutospacing="1" w:line="240" w:lineRule="auto"/>
        <w:rPr>
          <w:rFonts w:cstheme="minorHAnsi"/>
          <w:sz w:val="24"/>
          <w:szCs w:val="24"/>
        </w:rPr>
      </w:pPr>
      <w:r w:rsidRPr="000C4752">
        <w:rPr>
          <w:rStyle w:val="Strong"/>
          <w:rFonts w:cstheme="minorHAnsi"/>
          <w:sz w:val="24"/>
          <w:szCs w:val="24"/>
        </w:rPr>
        <w:t>End Time</w:t>
      </w:r>
      <w:r w:rsidRPr="000C4752">
        <w:rPr>
          <w:rFonts w:cstheme="minorHAnsi"/>
          <w:sz w:val="24"/>
          <w:szCs w:val="24"/>
        </w:rPr>
        <w:t>: Record the time when the downtime ended (if applicable).</w:t>
      </w:r>
    </w:p>
    <w:p w14:paraId="3510B7F9" w14:textId="5E194D64" w:rsidR="000C4752" w:rsidRDefault="000C4752" w:rsidP="000C4752">
      <w:pPr>
        <w:pStyle w:val="NormalWeb"/>
        <w:numPr>
          <w:ilvl w:val="0"/>
          <w:numId w:val="57"/>
        </w:numPr>
        <w:rPr>
          <w:rFonts w:asciiTheme="minorHAnsi" w:hAnsiTheme="minorHAnsi" w:cstheme="minorHAnsi"/>
        </w:rPr>
      </w:pPr>
      <w:r>
        <w:rPr>
          <w:rStyle w:val="Strong"/>
          <w:rFonts w:asciiTheme="minorHAnsi" w:eastAsiaTheme="majorEastAsia" w:hAnsiTheme="minorHAnsi" w:cstheme="minorHAnsi"/>
        </w:rPr>
        <w:t>Save</w:t>
      </w:r>
      <w:r w:rsidRPr="000C4752">
        <w:rPr>
          <w:rFonts w:asciiTheme="minorHAnsi" w:hAnsiTheme="minorHAnsi" w:cstheme="minorHAnsi"/>
        </w:rPr>
        <w:t xml:space="preserve">: After entering the necessary details, </w:t>
      </w:r>
      <w:r>
        <w:rPr>
          <w:rFonts w:asciiTheme="minorHAnsi" w:hAnsiTheme="minorHAnsi" w:cstheme="minorHAnsi"/>
        </w:rPr>
        <w:t>save</w:t>
      </w:r>
      <w:r w:rsidRPr="000C4752">
        <w:rPr>
          <w:rFonts w:asciiTheme="minorHAnsi" w:hAnsiTheme="minorHAnsi" w:cstheme="minorHAnsi"/>
        </w:rPr>
        <w:t xml:space="preserve"> the downtime report.</w:t>
      </w:r>
    </w:p>
    <w:p w14:paraId="198294E0" w14:textId="5E47F352" w:rsidR="000C4752" w:rsidRDefault="000C4752" w:rsidP="000C4752">
      <w:pPr>
        <w:pStyle w:val="NormalWeb"/>
        <w:ind w:left="1440"/>
        <w:rPr>
          <w:rStyle w:val="Strong"/>
          <w:rFonts w:asciiTheme="minorHAnsi" w:eastAsiaTheme="majorEastAsia" w:hAnsiTheme="minorHAnsi" w:cstheme="minorHAnsi"/>
        </w:rPr>
      </w:pPr>
    </w:p>
    <w:p w14:paraId="1C5035B0" w14:textId="20BFCA16" w:rsidR="000C4752" w:rsidRPr="000C4752" w:rsidRDefault="000C4752" w:rsidP="000C4752">
      <w:pPr>
        <w:pStyle w:val="NormalWeb"/>
        <w:ind w:left="360"/>
        <w:rPr>
          <w:rFonts w:asciiTheme="minorHAnsi" w:hAnsiTheme="minorHAnsi" w:cstheme="minorHAnsi"/>
        </w:rPr>
      </w:pPr>
      <w:r w:rsidRPr="000C4752">
        <w:rPr>
          <w:rFonts w:asciiTheme="minorHAnsi" w:hAnsiTheme="minorHAnsi" w:cstheme="minorHAnsi"/>
          <w:noProof/>
        </w:rPr>
        <w:lastRenderedPageBreak/>
        <w:drawing>
          <wp:inline distT="0" distB="0" distL="0" distR="0" wp14:anchorId="78B88176" wp14:editId="1740CF8C">
            <wp:extent cx="6410740" cy="2596515"/>
            <wp:effectExtent l="19050" t="19050" r="28575" b="13335"/>
            <wp:docPr id="1562020201" name="Picture 156202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81558" cy="2625198"/>
                    </a:xfrm>
                    <a:prstGeom prst="rect">
                      <a:avLst/>
                    </a:prstGeom>
                    <a:ln>
                      <a:solidFill>
                        <a:schemeClr val="tx1"/>
                      </a:solidFill>
                    </a:ln>
                  </pic:spPr>
                </pic:pic>
              </a:graphicData>
            </a:graphic>
          </wp:inline>
        </w:drawing>
      </w:r>
    </w:p>
    <w:p w14:paraId="5D6E9EB3" w14:textId="0C7A3EB3" w:rsidR="000C4752" w:rsidRDefault="000C4752" w:rsidP="000C4752">
      <w:pPr>
        <w:pStyle w:val="NormalWeb"/>
        <w:rPr>
          <w:rFonts w:asciiTheme="minorHAnsi" w:hAnsiTheme="minorHAnsi" w:cstheme="minorHAnsi"/>
        </w:rPr>
      </w:pPr>
      <w:r w:rsidRPr="000C4752">
        <w:rPr>
          <w:rFonts w:asciiTheme="minorHAnsi" w:hAnsiTheme="minorHAnsi" w:cstheme="minorHAnsi"/>
        </w:rPr>
        <w:t>The reported downtime will be added to the production line status, helping to track and manage production interruptions effectively.</w:t>
      </w:r>
    </w:p>
    <w:p w14:paraId="48C4229B" w14:textId="33424A2F" w:rsidR="000C4752" w:rsidRDefault="000C4752" w:rsidP="000C4752">
      <w:pPr>
        <w:pStyle w:val="NormalWeb"/>
        <w:rPr>
          <w:rFonts w:asciiTheme="minorHAnsi" w:hAnsiTheme="minorHAnsi" w:cstheme="minorHAnsi"/>
        </w:rPr>
      </w:pPr>
    </w:p>
    <w:p w14:paraId="1124C485" w14:textId="3D42D5B9" w:rsidR="000C4752" w:rsidRDefault="000C4752" w:rsidP="000C4752">
      <w:pPr>
        <w:pStyle w:val="NormalWeb"/>
        <w:rPr>
          <w:rFonts w:asciiTheme="minorHAnsi" w:hAnsiTheme="minorHAnsi" w:cstheme="minorHAnsi"/>
        </w:rPr>
      </w:pPr>
    </w:p>
    <w:p w14:paraId="480DDE9E" w14:textId="47CB2E91" w:rsidR="000C4752" w:rsidRDefault="000C4752" w:rsidP="000C4752">
      <w:pPr>
        <w:pStyle w:val="NormalWeb"/>
        <w:rPr>
          <w:rFonts w:asciiTheme="minorHAnsi" w:hAnsiTheme="minorHAnsi" w:cstheme="minorHAnsi"/>
        </w:rPr>
      </w:pPr>
    </w:p>
    <w:p w14:paraId="58C65800" w14:textId="7AFF7D1B" w:rsidR="000C4752" w:rsidRDefault="000C4752" w:rsidP="000C4752">
      <w:pPr>
        <w:pStyle w:val="NormalWeb"/>
        <w:rPr>
          <w:rFonts w:asciiTheme="minorHAnsi" w:hAnsiTheme="minorHAnsi" w:cstheme="minorHAnsi"/>
        </w:rPr>
      </w:pPr>
    </w:p>
    <w:p w14:paraId="366F7935" w14:textId="4B033FBE" w:rsidR="000C4752" w:rsidRDefault="000C4752" w:rsidP="000C4752">
      <w:pPr>
        <w:pStyle w:val="NormalWeb"/>
        <w:rPr>
          <w:rFonts w:asciiTheme="minorHAnsi" w:hAnsiTheme="minorHAnsi" w:cstheme="minorHAnsi"/>
        </w:rPr>
      </w:pPr>
    </w:p>
    <w:p w14:paraId="56B12AC6" w14:textId="6ACDA339" w:rsidR="000C4752" w:rsidRDefault="000C4752" w:rsidP="000C4752">
      <w:pPr>
        <w:pStyle w:val="NormalWeb"/>
        <w:rPr>
          <w:rFonts w:asciiTheme="minorHAnsi" w:hAnsiTheme="minorHAnsi" w:cstheme="minorHAnsi"/>
        </w:rPr>
      </w:pPr>
    </w:p>
    <w:p w14:paraId="6DFBB492" w14:textId="719E81B2" w:rsidR="000C4752" w:rsidRDefault="000C4752" w:rsidP="000C4752">
      <w:pPr>
        <w:pStyle w:val="NormalWeb"/>
        <w:rPr>
          <w:rFonts w:asciiTheme="minorHAnsi" w:hAnsiTheme="minorHAnsi" w:cstheme="minorHAnsi"/>
        </w:rPr>
      </w:pPr>
    </w:p>
    <w:p w14:paraId="68E27A81" w14:textId="7DE557FD" w:rsidR="000C4752" w:rsidRDefault="000C4752" w:rsidP="000C4752">
      <w:pPr>
        <w:pStyle w:val="NormalWeb"/>
        <w:rPr>
          <w:rFonts w:asciiTheme="minorHAnsi" w:hAnsiTheme="minorHAnsi" w:cstheme="minorHAnsi"/>
        </w:rPr>
      </w:pPr>
    </w:p>
    <w:p w14:paraId="626D8410" w14:textId="72277F6C" w:rsidR="000C4752" w:rsidRDefault="000C4752" w:rsidP="000C4752">
      <w:pPr>
        <w:pStyle w:val="NormalWeb"/>
        <w:rPr>
          <w:rFonts w:asciiTheme="minorHAnsi" w:hAnsiTheme="minorHAnsi" w:cstheme="minorHAnsi"/>
        </w:rPr>
      </w:pPr>
    </w:p>
    <w:p w14:paraId="7050555B" w14:textId="16402FF1" w:rsidR="000C4752" w:rsidRDefault="000C4752" w:rsidP="000C4752">
      <w:pPr>
        <w:pStyle w:val="NormalWeb"/>
        <w:rPr>
          <w:rFonts w:asciiTheme="minorHAnsi" w:hAnsiTheme="minorHAnsi" w:cstheme="minorHAnsi"/>
        </w:rPr>
      </w:pPr>
    </w:p>
    <w:p w14:paraId="377BE946" w14:textId="2399FA20" w:rsidR="000C4752" w:rsidRDefault="000C4752" w:rsidP="000C4752">
      <w:pPr>
        <w:pStyle w:val="NormalWeb"/>
        <w:rPr>
          <w:rFonts w:asciiTheme="minorHAnsi" w:hAnsiTheme="minorHAnsi" w:cstheme="minorHAnsi"/>
        </w:rPr>
      </w:pPr>
    </w:p>
    <w:p w14:paraId="651D584B" w14:textId="0F956930" w:rsidR="000C4752" w:rsidRDefault="000C4752" w:rsidP="000C4752">
      <w:pPr>
        <w:pStyle w:val="NormalWeb"/>
        <w:rPr>
          <w:rFonts w:asciiTheme="minorHAnsi" w:hAnsiTheme="minorHAnsi" w:cstheme="minorHAnsi"/>
        </w:rPr>
      </w:pPr>
    </w:p>
    <w:p w14:paraId="71F10484" w14:textId="44A918F3" w:rsidR="000C4752" w:rsidRDefault="000C4752" w:rsidP="000C4752">
      <w:pPr>
        <w:pStyle w:val="NormalWeb"/>
        <w:rPr>
          <w:rFonts w:asciiTheme="minorHAnsi" w:hAnsiTheme="minorHAnsi" w:cstheme="minorHAnsi"/>
        </w:rPr>
      </w:pPr>
    </w:p>
    <w:p w14:paraId="262F0975" w14:textId="08C4D54A" w:rsidR="000C4752" w:rsidRDefault="000C4752" w:rsidP="000C4752">
      <w:pPr>
        <w:pStyle w:val="NormalWeb"/>
        <w:rPr>
          <w:rFonts w:asciiTheme="minorHAnsi" w:hAnsiTheme="minorHAnsi" w:cstheme="minorHAnsi"/>
        </w:rPr>
      </w:pPr>
    </w:p>
    <w:p w14:paraId="02372B4A" w14:textId="77777777" w:rsidR="000C4752" w:rsidRPr="000C4752" w:rsidRDefault="000C4752" w:rsidP="000C4752">
      <w:pPr>
        <w:pStyle w:val="NormalWeb"/>
        <w:rPr>
          <w:rFonts w:asciiTheme="minorHAnsi" w:hAnsiTheme="minorHAnsi" w:cstheme="minorHAnsi"/>
        </w:rPr>
      </w:pPr>
    </w:p>
    <w:p w14:paraId="6934D341" w14:textId="40D8CC4E" w:rsidR="000C4752" w:rsidRPr="000C4752" w:rsidRDefault="00B81376" w:rsidP="000C4752">
      <w:pPr>
        <w:pStyle w:val="Heading3"/>
        <w:rPr>
          <w:rFonts w:asciiTheme="minorHAnsi" w:hAnsiTheme="minorHAnsi" w:cstheme="minorHAnsi"/>
          <w:sz w:val="24"/>
          <w:szCs w:val="24"/>
        </w:rPr>
      </w:pPr>
      <w:bookmarkStart w:id="49" w:name="_Toc175215936"/>
      <w:r>
        <w:rPr>
          <w:rFonts w:asciiTheme="minorHAnsi" w:hAnsiTheme="minorHAnsi" w:cstheme="minorHAnsi"/>
          <w:sz w:val="24"/>
          <w:szCs w:val="24"/>
        </w:rPr>
        <w:lastRenderedPageBreak/>
        <w:t xml:space="preserve">3.6 </w:t>
      </w:r>
      <w:r w:rsidR="000C4752" w:rsidRPr="000C4752">
        <w:rPr>
          <w:rFonts w:asciiTheme="minorHAnsi" w:hAnsiTheme="minorHAnsi" w:cstheme="minorHAnsi"/>
          <w:sz w:val="24"/>
          <w:szCs w:val="24"/>
        </w:rPr>
        <w:t xml:space="preserve">Report </w:t>
      </w:r>
      <w:r w:rsidR="000C4752">
        <w:rPr>
          <w:rFonts w:asciiTheme="minorHAnsi" w:hAnsiTheme="minorHAnsi" w:cstheme="minorHAnsi"/>
          <w:sz w:val="24"/>
          <w:szCs w:val="24"/>
        </w:rPr>
        <w:t>Production and Rejected Quantity</w:t>
      </w:r>
      <w:bookmarkEnd w:id="49"/>
    </w:p>
    <w:p w14:paraId="2A994965" w14:textId="7DF2774F"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 xml:space="preserve">From the QA screen, you can report </w:t>
      </w:r>
      <w:r>
        <w:rPr>
          <w:rFonts w:asciiTheme="minorHAnsi" w:hAnsiTheme="minorHAnsi" w:cstheme="minorHAnsi"/>
        </w:rPr>
        <w:t xml:space="preserve">production and rejection quantity </w:t>
      </w:r>
      <w:r w:rsidRPr="000C4752">
        <w:rPr>
          <w:rFonts w:asciiTheme="minorHAnsi" w:hAnsiTheme="minorHAnsi" w:cstheme="minorHAnsi"/>
        </w:rPr>
        <w:t>during</w:t>
      </w:r>
      <w:r>
        <w:rPr>
          <w:rFonts w:asciiTheme="minorHAnsi" w:hAnsiTheme="minorHAnsi" w:cstheme="minorHAnsi"/>
        </w:rPr>
        <w:t xml:space="preserve"> conclusion</w:t>
      </w:r>
      <w:r w:rsidRPr="000C4752">
        <w:rPr>
          <w:rFonts w:asciiTheme="minorHAnsi" w:hAnsiTheme="minorHAnsi" w:cstheme="minorHAnsi"/>
        </w:rPr>
        <w:t xml:space="preserve"> </w:t>
      </w:r>
      <w:r>
        <w:rPr>
          <w:rFonts w:asciiTheme="minorHAnsi" w:hAnsiTheme="minorHAnsi" w:cstheme="minorHAnsi"/>
        </w:rPr>
        <w:t xml:space="preserve">of </w:t>
      </w:r>
      <w:r w:rsidRPr="000C4752">
        <w:rPr>
          <w:rFonts w:asciiTheme="minorHAnsi" w:hAnsiTheme="minorHAnsi" w:cstheme="minorHAnsi"/>
        </w:rPr>
        <w:t>production</w:t>
      </w:r>
      <w:r>
        <w:rPr>
          <w:rFonts w:asciiTheme="minorHAnsi" w:hAnsiTheme="minorHAnsi" w:cstheme="minorHAnsi"/>
        </w:rPr>
        <w:t xml:space="preserve"> when the last operation and last piece testing completed.</w:t>
      </w:r>
      <w:r w:rsidRPr="000C4752">
        <w:rPr>
          <w:rFonts w:asciiTheme="minorHAnsi" w:hAnsiTheme="minorHAnsi" w:cstheme="minorHAnsi"/>
        </w:rPr>
        <w:t xml:space="preserve"> Follow these steps to add downtime:</w:t>
      </w:r>
    </w:p>
    <w:p w14:paraId="55A166EE" w14:textId="627905AE" w:rsidR="000C4752" w:rsidRPr="000C4752" w:rsidRDefault="000C4752" w:rsidP="000C4752">
      <w:pPr>
        <w:pStyle w:val="NormalWeb"/>
        <w:numPr>
          <w:ilvl w:val="0"/>
          <w:numId w:val="58"/>
        </w:numPr>
        <w:rPr>
          <w:rFonts w:asciiTheme="minorHAnsi" w:hAnsiTheme="minorHAnsi" w:cstheme="minorHAnsi"/>
        </w:rPr>
      </w:pPr>
      <w:r w:rsidRPr="000C4752">
        <w:rPr>
          <w:rStyle w:val="Strong"/>
          <w:rFonts w:asciiTheme="minorHAnsi" w:eastAsiaTheme="majorEastAsia" w:hAnsiTheme="minorHAnsi" w:cstheme="minorHAnsi"/>
        </w:rPr>
        <w:t xml:space="preserve">Click on Report </w:t>
      </w:r>
      <w:r>
        <w:rPr>
          <w:rStyle w:val="Strong"/>
          <w:rFonts w:asciiTheme="minorHAnsi" w:eastAsiaTheme="majorEastAsia" w:hAnsiTheme="minorHAnsi" w:cstheme="minorHAnsi"/>
        </w:rPr>
        <w:t>Quantity</w:t>
      </w:r>
      <w:r>
        <w:rPr>
          <w:rFonts w:asciiTheme="minorHAnsi" w:hAnsiTheme="minorHAnsi" w:cstheme="minorHAnsi"/>
        </w:rPr>
        <w:t>: C</w:t>
      </w:r>
      <w:r w:rsidRPr="000C4752">
        <w:rPr>
          <w:rFonts w:asciiTheme="minorHAnsi" w:hAnsiTheme="minorHAnsi" w:cstheme="minorHAnsi"/>
        </w:rPr>
        <w:t>lick the "Report Downtime" button on the QA screen.</w:t>
      </w:r>
    </w:p>
    <w:p w14:paraId="2BF69DFE" w14:textId="20DE643C" w:rsidR="000C4752" w:rsidRDefault="000C4752" w:rsidP="000C4752">
      <w:pPr>
        <w:pStyle w:val="NormalWeb"/>
        <w:numPr>
          <w:ilvl w:val="0"/>
          <w:numId w:val="58"/>
        </w:numPr>
        <w:rPr>
          <w:rFonts w:asciiTheme="minorHAnsi" w:hAnsiTheme="minorHAnsi" w:cstheme="minorHAnsi"/>
        </w:rPr>
      </w:pPr>
      <w:r w:rsidRPr="000C4752">
        <w:rPr>
          <w:rStyle w:val="Strong"/>
          <w:rFonts w:asciiTheme="minorHAnsi" w:eastAsiaTheme="majorEastAsia" w:hAnsiTheme="minorHAnsi" w:cstheme="minorHAnsi"/>
        </w:rPr>
        <w:t>Enter Downtime Details</w:t>
      </w:r>
      <w:r w:rsidRPr="000C4752">
        <w:rPr>
          <w:rFonts w:asciiTheme="minorHAnsi" w:hAnsiTheme="minorHAnsi" w:cstheme="minorHAnsi"/>
        </w:rPr>
        <w:t>:</w:t>
      </w:r>
    </w:p>
    <w:p w14:paraId="0EB80833" w14:textId="72B8B0B1" w:rsidR="000C4752" w:rsidRDefault="000C4752" w:rsidP="000C4752">
      <w:pPr>
        <w:pStyle w:val="NormalWeb"/>
        <w:numPr>
          <w:ilvl w:val="1"/>
          <w:numId w:val="58"/>
        </w:numPr>
        <w:rPr>
          <w:rFonts w:asciiTheme="minorHAnsi" w:hAnsiTheme="minorHAnsi" w:cstheme="minorHAnsi"/>
        </w:rPr>
      </w:pPr>
      <w:r>
        <w:rPr>
          <w:rStyle w:val="Strong"/>
          <w:rFonts w:asciiTheme="minorHAnsi" w:eastAsiaTheme="majorEastAsia" w:hAnsiTheme="minorHAnsi" w:cstheme="minorHAnsi"/>
        </w:rPr>
        <w:t>Production Quantity</w:t>
      </w:r>
      <w:r w:rsidRPr="000C4752">
        <w:t>:</w:t>
      </w:r>
      <w:r>
        <w:rPr>
          <w:rFonts w:asciiTheme="minorHAnsi" w:hAnsiTheme="minorHAnsi" w:cstheme="minorHAnsi"/>
        </w:rPr>
        <w:t xml:space="preserve"> Enter the total quantity produced inclusive of reworked.</w:t>
      </w:r>
    </w:p>
    <w:p w14:paraId="6AEA9FF8" w14:textId="01F3F6E4" w:rsidR="000C4752" w:rsidRDefault="000C4752" w:rsidP="000C4752">
      <w:pPr>
        <w:pStyle w:val="NormalWeb"/>
        <w:numPr>
          <w:ilvl w:val="1"/>
          <w:numId w:val="58"/>
        </w:numPr>
        <w:rPr>
          <w:rFonts w:asciiTheme="minorHAnsi" w:hAnsiTheme="minorHAnsi" w:cstheme="minorHAnsi"/>
        </w:rPr>
      </w:pPr>
      <w:r>
        <w:rPr>
          <w:rStyle w:val="Strong"/>
          <w:rFonts w:asciiTheme="minorHAnsi" w:eastAsiaTheme="majorEastAsia" w:hAnsiTheme="minorHAnsi" w:cstheme="minorHAnsi"/>
        </w:rPr>
        <w:t>Rejection Quantity:</w:t>
      </w:r>
      <w:r>
        <w:rPr>
          <w:rFonts w:asciiTheme="minorHAnsi" w:hAnsiTheme="minorHAnsi" w:cstheme="minorHAnsi"/>
        </w:rPr>
        <w:t xml:space="preserve"> Enter the total rejected quantity which is not reworked.</w:t>
      </w:r>
    </w:p>
    <w:p w14:paraId="457F3752" w14:textId="70B218D8" w:rsidR="000C4752" w:rsidRDefault="000C4752" w:rsidP="000C4752">
      <w:pPr>
        <w:pStyle w:val="NormalWeb"/>
        <w:numPr>
          <w:ilvl w:val="1"/>
          <w:numId w:val="58"/>
        </w:numPr>
        <w:rPr>
          <w:rFonts w:asciiTheme="minorHAnsi" w:hAnsiTheme="minorHAnsi" w:cstheme="minorHAnsi"/>
        </w:rPr>
      </w:pPr>
      <w:r>
        <w:rPr>
          <w:rStyle w:val="Strong"/>
          <w:rFonts w:asciiTheme="minorHAnsi" w:eastAsiaTheme="majorEastAsia" w:hAnsiTheme="minorHAnsi" w:cstheme="minorHAnsi"/>
        </w:rPr>
        <w:t>Reworked Quantity:</w:t>
      </w:r>
      <w:r>
        <w:rPr>
          <w:rFonts w:asciiTheme="minorHAnsi" w:hAnsiTheme="minorHAnsi" w:cstheme="minorHAnsi"/>
        </w:rPr>
        <w:t xml:space="preserve"> Enter the quantity that has been reworked after rejection.</w:t>
      </w:r>
    </w:p>
    <w:p w14:paraId="7B7016D1" w14:textId="725DA885" w:rsidR="000C4752" w:rsidRPr="000C4752" w:rsidRDefault="000C4752" w:rsidP="000C4752">
      <w:pPr>
        <w:pStyle w:val="NormalWeb"/>
        <w:numPr>
          <w:ilvl w:val="1"/>
          <w:numId w:val="58"/>
        </w:numPr>
        <w:rPr>
          <w:rFonts w:asciiTheme="minorHAnsi" w:hAnsiTheme="minorHAnsi" w:cstheme="minorHAnsi"/>
        </w:rPr>
      </w:pPr>
      <w:r>
        <w:rPr>
          <w:rStyle w:val="Strong"/>
          <w:rFonts w:asciiTheme="minorHAnsi" w:eastAsiaTheme="majorEastAsia" w:hAnsiTheme="minorHAnsi" w:cstheme="minorHAnsi"/>
        </w:rPr>
        <w:t>Reason:</w:t>
      </w:r>
      <w:r>
        <w:rPr>
          <w:rFonts w:asciiTheme="minorHAnsi" w:hAnsiTheme="minorHAnsi" w:cstheme="minorHAnsi"/>
        </w:rPr>
        <w:t xml:space="preserve"> select the reason from the reason.</w:t>
      </w:r>
    </w:p>
    <w:p w14:paraId="6BA1F81F" w14:textId="6AACC026" w:rsidR="000C4752" w:rsidRDefault="000C4752" w:rsidP="000C4752">
      <w:pPr>
        <w:pStyle w:val="NormalWeb"/>
        <w:numPr>
          <w:ilvl w:val="0"/>
          <w:numId w:val="58"/>
        </w:numPr>
        <w:rPr>
          <w:rFonts w:asciiTheme="minorHAnsi" w:hAnsiTheme="minorHAnsi" w:cstheme="minorHAnsi"/>
        </w:rPr>
      </w:pPr>
      <w:r w:rsidRPr="000C4752">
        <w:rPr>
          <w:rStyle w:val="Strong"/>
          <w:rFonts w:asciiTheme="minorHAnsi" w:eastAsiaTheme="majorEastAsia" w:hAnsiTheme="minorHAnsi" w:cstheme="minorHAnsi"/>
        </w:rPr>
        <w:t>Submit</w:t>
      </w:r>
      <w:r w:rsidRPr="000C4752">
        <w:rPr>
          <w:rFonts w:asciiTheme="minorHAnsi" w:hAnsiTheme="minorHAnsi" w:cstheme="minorHAnsi"/>
        </w:rPr>
        <w:t xml:space="preserve">: After entering the necessary details, submit the </w:t>
      </w:r>
      <w:r>
        <w:rPr>
          <w:rFonts w:asciiTheme="minorHAnsi" w:hAnsiTheme="minorHAnsi" w:cstheme="minorHAnsi"/>
        </w:rPr>
        <w:t>quantity</w:t>
      </w:r>
      <w:r w:rsidRPr="000C4752">
        <w:rPr>
          <w:rFonts w:asciiTheme="minorHAnsi" w:hAnsiTheme="minorHAnsi" w:cstheme="minorHAnsi"/>
        </w:rPr>
        <w:t>.</w:t>
      </w:r>
    </w:p>
    <w:p w14:paraId="00546F9D" w14:textId="71A369AB"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2519AED9" wp14:editId="6DC182A2">
            <wp:extent cx="6645910" cy="2765425"/>
            <wp:effectExtent l="19050" t="19050" r="21590" b="15875"/>
            <wp:docPr id="1562020203" name="Picture 156202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2765425"/>
                    </a:xfrm>
                    <a:prstGeom prst="rect">
                      <a:avLst/>
                    </a:prstGeom>
                    <a:ln>
                      <a:solidFill>
                        <a:schemeClr val="tx1"/>
                      </a:solidFill>
                    </a:ln>
                  </pic:spPr>
                </pic:pic>
              </a:graphicData>
            </a:graphic>
          </wp:inline>
        </w:drawing>
      </w:r>
    </w:p>
    <w:p w14:paraId="3FB8B7B2" w14:textId="41DB3AE0"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 xml:space="preserve">The reported </w:t>
      </w:r>
      <w:r>
        <w:rPr>
          <w:rFonts w:asciiTheme="minorHAnsi" w:hAnsiTheme="minorHAnsi" w:cstheme="minorHAnsi"/>
        </w:rPr>
        <w:t>quantities</w:t>
      </w:r>
      <w:r w:rsidRPr="000C4752">
        <w:rPr>
          <w:rFonts w:asciiTheme="minorHAnsi" w:hAnsiTheme="minorHAnsi" w:cstheme="minorHAnsi"/>
        </w:rPr>
        <w:t xml:space="preserve"> will be added </w:t>
      </w:r>
      <w:r>
        <w:rPr>
          <w:rFonts w:asciiTheme="minorHAnsi" w:hAnsiTheme="minorHAnsi" w:cstheme="minorHAnsi"/>
        </w:rPr>
        <w:t>as</w:t>
      </w:r>
      <w:r w:rsidRPr="000C4752">
        <w:rPr>
          <w:rFonts w:asciiTheme="minorHAnsi" w:hAnsiTheme="minorHAnsi" w:cstheme="minorHAnsi"/>
        </w:rPr>
        <w:t xml:space="preserve"> the </w:t>
      </w:r>
      <w:r>
        <w:rPr>
          <w:rFonts w:asciiTheme="minorHAnsi" w:hAnsiTheme="minorHAnsi" w:cstheme="minorHAnsi"/>
        </w:rPr>
        <w:t>job order production and rejected quantities.</w:t>
      </w:r>
    </w:p>
    <w:p w14:paraId="45D11A48" w14:textId="77777777" w:rsidR="000C4752" w:rsidRDefault="000C4752" w:rsidP="000C4752">
      <w:pPr>
        <w:rPr>
          <w:rFonts w:eastAsia="Times New Roman"/>
          <w:lang w:eastAsia="en-IN"/>
        </w:rPr>
      </w:pPr>
    </w:p>
    <w:p w14:paraId="705750FB" w14:textId="1A847BA7" w:rsidR="00BA1FD7" w:rsidRPr="00BA1FD7" w:rsidRDefault="00873582" w:rsidP="00873582">
      <w:pPr>
        <w:pStyle w:val="Heading1"/>
        <w:rPr>
          <w:rFonts w:eastAsia="Times New Roman"/>
          <w:lang w:eastAsia="en-IN"/>
        </w:rPr>
      </w:pPr>
      <w:r>
        <w:rPr>
          <w:rFonts w:eastAsia="Times New Roman"/>
          <w:sz w:val="24"/>
          <w:szCs w:val="24"/>
          <w:lang w:eastAsia="en-IN"/>
        </w:rPr>
        <w:br/>
      </w:r>
    </w:p>
    <w:p w14:paraId="715F9932" w14:textId="4734A59D" w:rsidR="000C4752" w:rsidRDefault="000121A3" w:rsidP="00BA1FD7">
      <w:pPr>
        <w:pStyle w:val="Heading3"/>
        <w:ind w:left="720"/>
      </w:pPr>
      <w:r w:rsidRPr="00BA1FD7">
        <w:br/>
      </w:r>
    </w:p>
    <w:p w14:paraId="49C25997" w14:textId="77777777" w:rsidR="000C4752" w:rsidRDefault="000C4752">
      <w:pPr>
        <w:rPr>
          <w:rFonts w:asciiTheme="majorHAnsi" w:eastAsiaTheme="majorEastAsia" w:hAnsiTheme="majorHAnsi" w:cstheme="majorBidi"/>
          <w:b/>
          <w:bCs/>
          <w:color w:val="5B9BD5" w:themeColor="accent1"/>
        </w:rPr>
      </w:pPr>
      <w:r>
        <w:br w:type="page"/>
      </w:r>
    </w:p>
    <w:p w14:paraId="06C17866" w14:textId="5B8D6F48" w:rsidR="000121A3" w:rsidRDefault="001A4F6D" w:rsidP="000C4752">
      <w:pPr>
        <w:pStyle w:val="Heading1"/>
      </w:pPr>
      <w:bookmarkStart w:id="50" w:name="_18._Shop_Floor"/>
      <w:bookmarkStart w:id="51" w:name="_Toc175215937"/>
      <w:bookmarkEnd w:id="50"/>
      <w:r>
        <w:lastRenderedPageBreak/>
        <w:t xml:space="preserve">18. </w:t>
      </w:r>
      <w:r w:rsidR="000C4752">
        <w:t>Shop Floor Viewer</w:t>
      </w:r>
      <w:bookmarkEnd w:id="51"/>
      <w:r w:rsidR="000C4752">
        <w:br/>
      </w:r>
    </w:p>
    <w:p w14:paraId="7D414284" w14:textId="3E29F735" w:rsidR="000C4752" w:rsidRDefault="000C4752" w:rsidP="000C4752">
      <w:pPr>
        <w:pStyle w:val="NormalWeb"/>
        <w:rPr>
          <w:rFonts w:asciiTheme="minorHAnsi" w:hAnsiTheme="minorHAnsi" w:cstheme="minorHAnsi"/>
        </w:rPr>
      </w:pPr>
      <w:r w:rsidRPr="000C4752">
        <w:rPr>
          <w:rFonts w:asciiTheme="minorHAnsi" w:hAnsiTheme="minorHAnsi" w:cstheme="minorHAnsi"/>
        </w:rPr>
        <w:t xml:space="preserve">The Shop Floor Viewer provides a comprehensive overview of the production status and performance across one or multiple shop floors. This feature allows you to monitor and </w:t>
      </w:r>
      <w:proofErr w:type="spellStart"/>
      <w:r w:rsidRPr="000C4752">
        <w:rPr>
          <w:rFonts w:asciiTheme="minorHAnsi" w:hAnsiTheme="minorHAnsi" w:cstheme="minorHAnsi"/>
        </w:rPr>
        <w:t>analyze</w:t>
      </w:r>
      <w:proofErr w:type="spellEnd"/>
      <w:r w:rsidRPr="000C4752">
        <w:rPr>
          <w:rFonts w:asciiTheme="minorHAnsi" w:hAnsiTheme="minorHAnsi" w:cstheme="minorHAnsi"/>
        </w:rPr>
        <w:t xml:space="preserve"> various metrics to ensure efficient production management. Here’s how you can use the Shop Floor Viewer:</w:t>
      </w:r>
    </w:p>
    <w:p w14:paraId="0A0AE4A3" w14:textId="6B8789F0"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49C3B798" wp14:editId="5FA59635">
            <wp:extent cx="6645910" cy="2893695"/>
            <wp:effectExtent l="19050" t="19050" r="21590" b="20955"/>
            <wp:docPr id="1562020204" name="Picture 15620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2893695"/>
                    </a:xfrm>
                    <a:prstGeom prst="rect">
                      <a:avLst/>
                    </a:prstGeom>
                    <a:ln>
                      <a:solidFill>
                        <a:schemeClr val="tx1"/>
                      </a:solidFill>
                    </a:ln>
                  </pic:spPr>
                </pic:pic>
              </a:graphicData>
            </a:graphic>
          </wp:inline>
        </w:drawing>
      </w:r>
    </w:p>
    <w:p w14:paraId="4BA1BF75"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Features</w:t>
      </w:r>
    </w:p>
    <w:p w14:paraId="173ACEF0" w14:textId="77777777" w:rsidR="000C4752" w:rsidRPr="000C4752" w:rsidRDefault="000C4752" w:rsidP="000C4752">
      <w:pPr>
        <w:pStyle w:val="NormalWeb"/>
        <w:numPr>
          <w:ilvl w:val="0"/>
          <w:numId w:val="59"/>
        </w:numPr>
        <w:rPr>
          <w:rFonts w:asciiTheme="minorHAnsi" w:hAnsiTheme="minorHAnsi" w:cstheme="minorHAnsi"/>
        </w:rPr>
      </w:pPr>
      <w:r w:rsidRPr="000C4752">
        <w:rPr>
          <w:rStyle w:val="Strong"/>
          <w:rFonts w:asciiTheme="minorHAnsi" w:eastAsiaTheme="majorEastAsia" w:hAnsiTheme="minorHAnsi" w:cstheme="minorHAnsi"/>
        </w:rPr>
        <w:t>Completed Status</w:t>
      </w:r>
      <w:r w:rsidRPr="000C4752">
        <w:rPr>
          <w:rFonts w:asciiTheme="minorHAnsi" w:hAnsiTheme="minorHAnsi" w:cstheme="minorHAnsi"/>
        </w:rPr>
        <w:t>: View the status of shop floors that are currently running or have completed production.</w:t>
      </w:r>
    </w:p>
    <w:p w14:paraId="46404CB0" w14:textId="71FE78BF" w:rsidR="000C4752" w:rsidRPr="000C4752" w:rsidRDefault="000C4752" w:rsidP="000C4752">
      <w:pPr>
        <w:pStyle w:val="NormalWeb"/>
        <w:numPr>
          <w:ilvl w:val="0"/>
          <w:numId w:val="59"/>
        </w:numPr>
        <w:rPr>
          <w:rFonts w:asciiTheme="minorHAnsi" w:hAnsiTheme="minorHAnsi" w:cstheme="minorHAnsi"/>
        </w:rPr>
      </w:pPr>
      <w:r w:rsidRPr="000C4752">
        <w:rPr>
          <w:rStyle w:val="Strong"/>
          <w:rFonts w:asciiTheme="minorHAnsi" w:eastAsiaTheme="majorEastAsia" w:hAnsiTheme="minorHAnsi" w:cstheme="minorHAnsi"/>
        </w:rPr>
        <w:t>OEE (Overall Equipment Effectiveness)</w:t>
      </w:r>
      <w:r w:rsidRPr="000C4752">
        <w:rPr>
          <w:rFonts w:asciiTheme="minorHAnsi" w:hAnsiTheme="minorHAnsi" w:cstheme="minorHAnsi"/>
        </w:rPr>
        <w:t>: Check the OEE metric to assess the overall efficiency of the equipment, including availability, performance, and quality.</w:t>
      </w:r>
    </w:p>
    <w:p w14:paraId="0E8868FA" w14:textId="77777777" w:rsidR="000C4752" w:rsidRPr="000C4752" w:rsidRDefault="000C4752" w:rsidP="000C4752">
      <w:pPr>
        <w:pStyle w:val="NormalWeb"/>
        <w:numPr>
          <w:ilvl w:val="0"/>
          <w:numId w:val="59"/>
        </w:numPr>
        <w:rPr>
          <w:rFonts w:asciiTheme="minorHAnsi" w:hAnsiTheme="minorHAnsi" w:cstheme="minorHAnsi"/>
        </w:rPr>
      </w:pPr>
      <w:r w:rsidRPr="000C4752">
        <w:rPr>
          <w:rStyle w:val="Strong"/>
          <w:rFonts w:asciiTheme="minorHAnsi" w:eastAsiaTheme="majorEastAsia" w:hAnsiTheme="minorHAnsi" w:cstheme="minorHAnsi"/>
        </w:rPr>
        <w:t>Availability</w:t>
      </w:r>
      <w:r w:rsidRPr="000C4752">
        <w:rPr>
          <w:rFonts w:asciiTheme="minorHAnsi" w:hAnsiTheme="minorHAnsi" w:cstheme="minorHAnsi"/>
        </w:rPr>
        <w:t>: Monitor the availability of shop floor equipment, showing the proportion of time the equipment is operational compared to the total available time.</w:t>
      </w:r>
    </w:p>
    <w:p w14:paraId="222FF046" w14:textId="77777777" w:rsidR="000C4752" w:rsidRPr="000C4752" w:rsidRDefault="000C4752" w:rsidP="000C4752">
      <w:pPr>
        <w:pStyle w:val="NormalWeb"/>
        <w:numPr>
          <w:ilvl w:val="0"/>
          <w:numId w:val="59"/>
        </w:numPr>
        <w:rPr>
          <w:rFonts w:asciiTheme="minorHAnsi" w:hAnsiTheme="minorHAnsi" w:cstheme="minorHAnsi"/>
        </w:rPr>
      </w:pPr>
      <w:r w:rsidRPr="000C4752">
        <w:rPr>
          <w:rStyle w:val="Strong"/>
          <w:rFonts w:asciiTheme="minorHAnsi" w:eastAsiaTheme="majorEastAsia" w:hAnsiTheme="minorHAnsi" w:cstheme="minorHAnsi"/>
        </w:rPr>
        <w:t>Performance</w:t>
      </w:r>
      <w:r w:rsidRPr="000C4752">
        <w:rPr>
          <w:rFonts w:asciiTheme="minorHAnsi" w:hAnsiTheme="minorHAnsi" w:cstheme="minorHAnsi"/>
        </w:rPr>
        <w:t>: Evaluate the performance of the shop floor, including the speed and output rates relative to expected targets.</w:t>
      </w:r>
    </w:p>
    <w:p w14:paraId="242182C6" w14:textId="77777777" w:rsidR="000C4752" w:rsidRPr="000C4752" w:rsidRDefault="000C4752" w:rsidP="000C4752">
      <w:pPr>
        <w:pStyle w:val="NormalWeb"/>
        <w:numPr>
          <w:ilvl w:val="0"/>
          <w:numId w:val="59"/>
        </w:numPr>
        <w:rPr>
          <w:rFonts w:asciiTheme="minorHAnsi" w:hAnsiTheme="minorHAnsi" w:cstheme="minorHAnsi"/>
        </w:rPr>
      </w:pPr>
      <w:r w:rsidRPr="000C4752">
        <w:rPr>
          <w:rStyle w:val="Strong"/>
          <w:rFonts w:asciiTheme="minorHAnsi" w:eastAsiaTheme="majorEastAsia" w:hAnsiTheme="minorHAnsi" w:cstheme="minorHAnsi"/>
        </w:rPr>
        <w:t>Quality</w:t>
      </w:r>
      <w:r w:rsidRPr="000C4752">
        <w:rPr>
          <w:rFonts w:asciiTheme="minorHAnsi" w:hAnsiTheme="minorHAnsi" w:cstheme="minorHAnsi"/>
        </w:rPr>
        <w:t>: Review the quality of production, including metrics such as defect rates and compliance with quality standards.</w:t>
      </w:r>
    </w:p>
    <w:p w14:paraId="34A2BB80" w14:textId="77777777" w:rsidR="000C4752" w:rsidRPr="000C4752" w:rsidRDefault="000C4752" w:rsidP="000C4752">
      <w:pPr>
        <w:pStyle w:val="NormalWeb"/>
        <w:numPr>
          <w:ilvl w:val="0"/>
          <w:numId w:val="59"/>
        </w:numPr>
        <w:rPr>
          <w:rFonts w:asciiTheme="minorHAnsi" w:hAnsiTheme="minorHAnsi" w:cstheme="minorHAnsi"/>
        </w:rPr>
      </w:pPr>
      <w:r w:rsidRPr="000C4752">
        <w:rPr>
          <w:rStyle w:val="Strong"/>
          <w:rFonts w:asciiTheme="minorHAnsi" w:eastAsiaTheme="majorEastAsia" w:hAnsiTheme="minorHAnsi" w:cstheme="minorHAnsi"/>
        </w:rPr>
        <w:t>Utilized</w:t>
      </w:r>
      <w:r w:rsidRPr="000C4752">
        <w:rPr>
          <w:rFonts w:asciiTheme="minorHAnsi" w:hAnsiTheme="minorHAnsi" w:cstheme="minorHAnsi"/>
        </w:rPr>
        <w:t>: Check the utilization of shop floor resources to determine how effectively they are being used.</w:t>
      </w:r>
    </w:p>
    <w:p w14:paraId="61FFE19C" w14:textId="77777777" w:rsidR="000C4752" w:rsidRPr="000C4752" w:rsidRDefault="000C4752" w:rsidP="000C4752">
      <w:pPr>
        <w:pStyle w:val="NormalWeb"/>
        <w:numPr>
          <w:ilvl w:val="0"/>
          <w:numId w:val="59"/>
        </w:numPr>
        <w:rPr>
          <w:rFonts w:asciiTheme="minorHAnsi" w:hAnsiTheme="minorHAnsi" w:cstheme="minorHAnsi"/>
        </w:rPr>
      </w:pPr>
      <w:r w:rsidRPr="000C4752">
        <w:rPr>
          <w:rStyle w:val="Strong"/>
          <w:rFonts w:asciiTheme="minorHAnsi" w:eastAsiaTheme="majorEastAsia" w:hAnsiTheme="minorHAnsi" w:cstheme="minorHAnsi"/>
        </w:rPr>
        <w:t>Planned Production</w:t>
      </w:r>
      <w:r w:rsidRPr="000C4752">
        <w:rPr>
          <w:rFonts w:asciiTheme="minorHAnsi" w:hAnsiTheme="minorHAnsi" w:cstheme="minorHAnsi"/>
        </w:rPr>
        <w:t>: Compare the planned production targets with the actual performance to assess if production goals are being met.</w:t>
      </w:r>
    </w:p>
    <w:p w14:paraId="307EFBC8" w14:textId="77777777" w:rsidR="000C4752" w:rsidRPr="000C4752" w:rsidRDefault="000C4752" w:rsidP="000C4752">
      <w:pPr>
        <w:pStyle w:val="NormalWeb"/>
        <w:numPr>
          <w:ilvl w:val="0"/>
          <w:numId w:val="59"/>
        </w:numPr>
        <w:rPr>
          <w:rFonts w:asciiTheme="minorHAnsi" w:hAnsiTheme="minorHAnsi" w:cstheme="minorHAnsi"/>
        </w:rPr>
      </w:pPr>
      <w:r w:rsidRPr="000C4752">
        <w:rPr>
          <w:rStyle w:val="Strong"/>
          <w:rFonts w:asciiTheme="minorHAnsi" w:eastAsiaTheme="majorEastAsia" w:hAnsiTheme="minorHAnsi" w:cstheme="minorHAnsi"/>
        </w:rPr>
        <w:t>Actual Production</w:t>
      </w:r>
      <w:r w:rsidRPr="000C4752">
        <w:rPr>
          <w:rFonts w:asciiTheme="minorHAnsi" w:hAnsiTheme="minorHAnsi" w:cstheme="minorHAnsi"/>
        </w:rPr>
        <w:t>: View the actual production quantities achieved on the shop floor.</w:t>
      </w:r>
    </w:p>
    <w:p w14:paraId="128E06E5" w14:textId="77777777" w:rsidR="000C4752" w:rsidRPr="000C4752" w:rsidRDefault="000C4752" w:rsidP="000C4752">
      <w:pPr>
        <w:pStyle w:val="NormalWeb"/>
        <w:numPr>
          <w:ilvl w:val="0"/>
          <w:numId w:val="59"/>
        </w:numPr>
        <w:rPr>
          <w:rFonts w:asciiTheme="minorHAnsi" w:hAnsiTheme="minorHAnsi" w:cstheme="minorHAnsi"/>
        </w:rPr>
      </w:pPr>
      <w:r w:rsidRPr="000C4752">
        <w:rPr>
          <w:rStyle w:val="Strong"/>
          <w:rFonts w:asciiTheme="minorHAnsi" w:eastAsiaTheme="majorEastAsia" w:hAnsiTheme="minorHAnsi" w:cstheme="minorHAnsi"/>
        </w:rPr>
        <w:t>Job Order Quantity Reporting</w:t>
      </w:r>
      <w:r w:rsidRPr="000C4752">
        <w:rPr>
          <w:rFonts w:asciiTheme="minorHAnsi" w:hAnsiTheme="minorHAnsi" w:cstheme="minorHAnsi"/>
        </w:rPr>
        <w:t>: Report and review the quantities for specific job orders, including any adjustments or updates.</w:t>
      </w:r>
    </w:p>
    <w:p w14:paraId="6DAB2D7F" w14:textId="77777777" w:rsidR="000C4752" w:rsidRPr="000C4752" w:rsidRDefault="000C4752" w:rsidP="00B81376">
      <w:pPr>
        <w:pStyle w:val="Subtitle"/>
      </w:pPr>
      <w:r w:rsidRPr="000C4752">
        <w:t>How to Use</w:t>
      </w:r>
    </w:p>
    <w:p w14:paraId="5AFD44B7" w14:textId="77777777" w:rsidR="000C4752" w:rsidRPr="000C4752" w:rsidRDefault="000C4752" w:rsidP="000C4752">
      <w:pPr>
        <w:pStyle w:val="NormalWeb"/>
        <w:numPr>
          <w:ilvl w:val="0"/>
          <w:numId w:val="60"/>
        </w:numPr>
        <w:rPr>
          <w:rFonts w:asciiTheme="minorHAnsi" w:hAnsiTheme="minorHAnsi" w:cstheme="minorHAnsi"/>
        </w:rPr>
      </w:pPr>
      <w:r w:rsidRPr="000C4752">
        <w:rPr>
          <w:rStyle w:val="Strong"/>
          <w:rFonts w:asciiTheme="minorHAnsi" w:eastAsiaTheme="majorEastAsia" w:hAnsiTheme="minorHAnsi" w:cstheme="minorHAnsi"/>
        </w:rPr>
        <w:lastRenderedPageBreak/>
        <w:t>Select Shop Floors</w:t>
      </w:r>
      <w:r w:rsidRPr="000C4752">
        <w:rPr>
          <w:rFonts w:asciiTheme="minorHAnsi" w:hAnsiTheme="minorHAnsi" w:cstheme="minorHAnsi"/>
        </w:rPr>
        <w:t>: Choose one or multiple shop floors you want to view from the available options.</w:t>
      </w:r>
    </w:p>
    <w:p w14:paraId="414209C1" w14:textId="77777777" w:rsidR="000C4752" w:rsidRPr="000C4752" w:rsidRDefault="000C4752" w:rsidP="000C4752">
      <w:pPr>
        <w:pStyle w:val="NormalWeb"/>
        <w:numPr>
          <w:ilvl w:val="0"/>
          <w:numId w:val="60"/>
        </w:numPr>
        <w:rPr>
          <w:rFonts w:asciiTheme="minorHAnsi" w:hAnsiTheme="minorHAnsi" w:cstheme="minorHAnsi"/>
        </w:rPr>
      </w:pPr>
      <w:r w:rsidRPr="000C4752">
        <w:rPr>
          <w:rStyle w:val="Strong"/>
          <w:rFonts w:asciiTheme="minorHAnsi" w:eastAsiaTheme="majorEastAsia" w:hAnsiTheme="minorHAnsi" w:cstheme="minorHAnsi"/>
        </w:rPr>
        <w:t>Select Date</w:t>
      </w:r>
      <w:r w:rsidRPr="000C4752">
        <w:rPr>
          <w:rFonts w:asciiTheme="minorHAnsi" w:hAnsiTheme="minorHAnsi" w:cstheme="minorHAnsi"/>
        </w:rPr>
        <w:t>: Specify the date or date range for which you want to view the production data.</w:t>
      </w:r>
    </w:p>
    <w:p w14:paraId="1D7D12D2" w14:textId="77777777" w:rsidR="000C4752" w:rsidRPr="000C4752" w:rsidRDefault="000C4752" w:rsidP="000C4752">
      <w:pPr>
        <w:pStyle w:val="NormalWeb"/>
        <w:numPr>
          <w:ilvl w:val="0"/>
          <w:numId w:val="60"/>
        </w:numPr>
        <w:rPr>
          <w:rFonts w:asciiTheme="minorHAnsi" w:hAnsiTheme="minorHAnsi" w:cstheme="minorHAnsi"/>
        </w:rPr>
      </w:pPr>
      <w:r w:rsidRPr="000C4752">
        <w:rPr>
          <w:rStyle w:val="Strong"/>
          <w:rFonts w:asciiTheme="minorHAnsi" w:eastAsiaTheme="majorEastAsia" w:hAnsiTheme="minorHAnsi" w:cstheme="minorHAnsi"/>
        </w:rPr>
        <w:t>View Metrics</w:t>
      </w:r>
      <w:r w:rsidRPr="000C4752">
        <w:rPr>
          <w:rFonts w:asciiTheme="minorHAnsi" w:hAnsiTheme="minorHAnsi" w:cstheme="minorHAnsi"/>
        </w:rPr>
        <w:t>: Access the metrics including OEE, availability, performance, quality, utilized, planned production, actual production, and job order quantities.</w:t>
      </w:r>
    </w:p>
    <w:p w14:paraId="6247D6BB" w14:textId="62DF6CB1" w:rsidR="000C4752" w:rsidRDefault="000C4752" w:rsidP="000C4752">
      <w:pPr>
        <w:pStyle w:val="NormalWeb"/>
        <w:numPr>
          <w:ilvl w:val="0"/>
          <w:numId w:val="60"/>
        </w:numPr>
        <w:rPr>
          <w:rFonts w:asciiTheme="minorHAnsi" w:hAnsiTheme="minorHAnsi" w:cstheme="minorHAnsi"/>
        </w:rPr>
      </w:pPr>
      <w:proofErr w:type="spellStart"/>
      <w:r w:rsidRPr="000C4752">
        <w:rPr>
          <w:rStyle w:val="Strong"/>
          <w:rFonts w:asciiTheme="minorHAnsi" w:eastAsiaTheme="majorEastAsia" w:hAnsiTheme="minorHAnsi" w:cstheme="minorHAnsi"/>
        </w:rPr>
        <w:t>Analyze</w:t>
      </w:r>
      <w:proofErr w:type="spellEnd"/>
      <w:r w:rsidRPr="000C4752">
        <w:rPr>
          <w:rStyle w:val="Strong"/>
          <w:rFonts w:asciiTheme="minorHAnsi" w:eastAsiaTheme="majorEastAsia" w:hAnsiTheme="minorHAnsi" w:cstheme="minorHAnsi"/>
        </w:rPr>
        <w:t xml:space="preserve"> Data</w:t>
      </w:r>
      <w:r w:rsidRPr="000C4752">
        <w:rPr>
          <w:rFonts w:asciiTheme="minorHAnsi" w:hAnsiTheme="minorHAnsi" w:cstheme="minorHAnsi"/>
        </w:rPr>
        <w:t xml:space="preserve">: Use the displayed data to </w:t>
      </w:r>
      <w:proofErr w:type="spellStart"/>
      <w:r w:rsidRPr="000C4752">
        <w:rPr>
          <w:rFonts w:asciiTheme="minorHAnsi" w:hAnsiTheme="minorHAnsi" w:cstheme="minorHAnsi"/>
        </w:rPr>
        <w:t>analyze</w:t>
      </w:r>
      <w:proofErr w:type="spellEnd"/>
      <w:r w:rsidRPr="000C4752">
        <w:rPr>
          <w:rFonts w:asciiTheme="minorHAnsi" w:hAnsiTheme="minorHAnsi" w:cstheme="minorHAnsi"/>
        </w:rPr>
        <w:t xml:space="preserve"> production performance, identify areas for improvement, and make informed decisions.</w:t>
      </w:r>
    </w:p>
    <w:p w14:paraId="30599E3D" w14:textId="0786087D" w:rsidR="000C4752" w:rsidRDefault="000C4752" w:rsidP="000C4752">
      <w:pPr>
        <w:pStyle w:val="NormalWeb"/>
        <w:numPr>
          <w:ilvl w:val="0"/>
          <w:numId w:val="67"/>
        </w:numPr>
        <w:rPr>
          <w:rFonts w:asciiTheme="minorHAnsi" w:hAnsiTheme="minorHAnsi" w:cstheme="minorHAnsi"/>
        </w:rPr>
      </w:pPr>
      <w:r>
        <w:rPr>
          <w:rFonts w:asciiTheme="minorHAnsi" w:hAnsiTheme="minorHAnsi" w:cstheme="minorHAnsi"/>
        </w:rPr>
        <w:t>Click on filter button on top right of the screen</w:t>
      </w:r>
    </w:p>
    <w:p w14:paraId="7B4DB43B" w14:textId="00138C61" w:rsid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76AD8770" wp14:editId="70D59014">
            <wp:extent cx="6645910" cy="2807970"/>
            <wp:effectExtent l="19050" t="19050" r="21590" b="11430"/>
            <wp:docPr id="1562020205" name="Picture 15620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2807970"/>
                    </a:xfrm>
                    <a:prstGeom prst="rect">
                      <a:avLst/>
                    </a:prstGeom>
                    <a:ln>
                      <a:solidFill>
                        <a:schemeClr val="tx1"/>
                      </a:solidFill>
                    </a:ln>
                  </pic:spPr>
                </pic:pic>
              </a:graphicData>
            </a:graphic>
          </wp:inline>
        </w:drawing>
      </w:r>
    </w:p>
    <w:p w14:paraId="08FD107A" w14:textId="667FB6AA" w:rsidR="000C4752" w:rsidRDefault="000C4752" w:rsidP="000C4752">
      <w:pPr>
        <w:pStyle w:val="NormalWeb"/>
        <w:numPr>
          <w:ilvl w:val="0"/>
          <w:numId w:val="67"/>
        </w:numPr>
        <w:rPr>
          <w:rFonts w:asciiTheme="minorHAnsi" w:hAnsiTheme="minorHAnsi" w:cstheme="minorHAnsi"/>
        </w:rPr>
      </w:pPr>
      <w:r>
        <w:rPr>
          <w:rFonts w:asciiTheme="minorHAnsi" w:hAnsiTheme="minorHAnsi" w:cstheme="minorHAnsi"/>
        </w:rPr>
        <w:t>Select the shop floor and date , then click on apply. Data will be displayed.</w:t>
      </w:r>
    </w:p>
    <w:p w14:paraId="14EB0933" w14:textId="01B7C66F"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02443D96" wp14:editId="6CB31DA4">
            <wp:extent cx="6645910" cy="2780665"/>
            <wp:effectExtent l="19050" t="19050" r="21590" b="19685"/>
            <wp:docPr id="1562020206" name="Picture 15620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2780665"/>
                    </a:xfrm>
                    <a:prstGeom prst="rect">
                      <a:avLst/>
                    </a:prstGeom>
                    <a:ln>
                      <a:solidFill>
                        <a:schemeClr val="tx1"/>
                      </a:solidFill>
                    </a:ln>
                  </pic:spPr>
                </pic:pic>
              </a:graphicData>
            </a:graphic>
          </wp:inline>
        </w:drawing>
      </w:r>
    </w:p>
    <w:p w14:paraId="7905B8F8" w14:textId="481AF776" w:rsidR="000C4752" w:rsidRDefault="000C4752" w:rsidP="000C4752">
      <w:pPr>
        <w:pStyle w:val="NormalWeb"/>
        <w:rPr>
          <w:rFonts w:asciiTheme="minorHAnsi" w:hAnsiTheme="minorHAnsi" w:cstheme="minorHAnsi"/>
        </w:rPr>
      </w:pPr>
      <w:r w:rsidRPr="000C4752">
        <w:rPr>
          <w:rFonts w:asciiTheme="minorHAnsi" w:hAnsiTheme="minorHAnsi" w:cstheme="minorHAnsi"/>
        </w:rPr>
        <w:t>By leveraging the Shop Floor Viewer, you can gain valuable insights into production efficiency and effectively manage your shop floors.</w:t>
      </w:r>
    </w:p>
    <w:p w14:paraId="226FB7B3" w14:textId="77777777" w:rsidR="000C4752" w:rsidRPr="000C4752" w:rsidRDefault="000C4752" w:rsidP="000C4752">
      <w:pPr>
        <w:pStyle w:val="Heading3"/>
        <w:rPr>
          <w:rFonts w:asciiTheme="minorHAnsi" w:hAnsiTheme="minorHAnsi" w:cstheme="minorHAnsi"/>
          <w:sz w:val="24"/>
          <w:szCs w:val="24"/>
        </w:rPr>
      </w:pPr>
      <w:bookmarkStart w:id="52" w:name="_Toc175215938"/>
      <w:r w:rsidRPr="000C4752">
        <w:rPr>
          <w:rFonts w:asciiTheme="minorHAnsi" w:hAnsiTheme="minorHAnsi" w:cstheme="minorHAnsi"/>
          <w:sz w:val="24"/>
          <w:szCs w:val="24"/>
        </w:rPr>
        <w:lastRenderedPageBreak/>
        <w:t>Shop Floor Metrics Formulas</w:t>
      </w:r>
      <w:bookmarkEnd w:id="52"/>
    </w:p>
    <w:p w14:paraId="32E71C08"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Here are the formulas used to calculate various shop floor metrics:</w:t>
      </w:r>
    </w:p>
    <w:p w14:paraId="672B2CC1"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 xml:space="preserve">1. </w:t>
      </w:r>
      <w:r w:rsidRPr="000C4752">
        <w:rPr>
          <w:rStyle w:val="Strong"/>
          <w:rFonts w:asciiTheme="minorHAnsi" w:hAnsiTheme="minorHAnsi" w:cstheme="minorHAnsi"/>
          <w:b/>
          <w:bCs/>
          <w:i w:val="0"/>
          <w:sz w:val="24"/>
          <w:szCs w:val="24"/>
        </w:rPr>
        <w:t>Availability</w:t>
      </w:r>
    </w:p>
    <w:p w14:paraId="7E60DDBF" w14:textId="48858DF3"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Availability measures the proportion of time the equipment or shop floor was available for production compared to the total planned time.</w:t>
      </w:r>
      <w:r w:rsidRPr="000C4752">
        <w:rPr>
          <w:rFonts w:asciiTheme="minorHAnsi" w:hAnsiTheme="minorHAnsi" w:cstheme="minorHAnsi"/>
        </w:rPr>
        <w:br/>
      </w:r>
    </w:p>
    <w:p w14:paraId="46A37805" w14:textId="6B4D11EE" w:rsidR="000C4752" w:rsidRPr="000C4752" w:rsidRDefault="000C4752" w:rsidP="000C4752">
      <w:pPr>
        <w:pStyle w:val="NormalWeb"/>
        <w:rPr>
          <w:rFonts w:asciiTheme="minorHAnsi" w:hAnsiTheme="minorHAnsi" w:cstheme="minorHAnsi"/>
          <w:b/>
        </w:rPr>
      </w:pPr>
      <w:r w:rsidRPr="000C4752">
        <w:rPr>
          <w:rStyle w:val="mord"/>
          <w:rFonts w:asciiTheme="minorHAnsi" w:eastAsiaTheme="majorEastAsia" w:hAnsiTheme="minorHAnsi" w:cstheme="minorHAnsi"/>
          <w:b/>
        </w:rPr>
        <w:t xml:space="preserve">Availability </w:t>
      </w:r>
      <w:r w:rsidRPr="000C4752">
        <w:rPr>
          <w:rStyle w:val="mrel"/>
          <w:rFonts w:asciiTheme="minorHAnsi" w:eastAsiaTheme="majorEastAsia" w:hAnsiTheme="minorHAnsi" w:cstheme="minorHAnsi"/>
          <w:b/>
        </w:rPr>
        <w:t xml:space="preserve">= </w:t>
      </w:r>
      <w:r w:rsidRPr="000C4752">
        <w:rPr>
          <w:rStyle w:val="delimsizing"/>
          <w:rFonts w:asciiTheme="minorHAnsi" w:eastAsiaTheme="majorEastAsia" w:hAnsiTheme="minorHAnsi" w:cstheme="minorHAnsi"/>
          <w:b/>
        </w:rPr>
        <w:t>(</w:t>
      </w:r>
      <w:r w:rsidRPr="000C4752">
        <w:rPr>
          <w:rStyle w:val="mord"/>
          <w:rFonts w:asciiTheme="minorHAnsi" w:eastAsiaTheme="majorEastAsia" w:hAnsiTheme="minorHAnsi" w:cstheme="minorHAnsi"/>
          <w:b/>
        </w:rPr>
        <w:t xml:space="preserve">Planned Start Time </w:t>
      </w:r>
      <w:r w:rsidRPr="000C4752">
        <w:rPr>
          <w:rStyle w:val="mbin"/>
          <w:rFonts w:asciiTheme="minorHAnsi" w:hAnsiTheme="minorHAnsi" w:cstheme="minorHAnsi"/>
          <w:b/>
        </w:rPr>
        <w:t xml:space="preserve">+ </w:t>
      </w:r>
      <w:r w:rsidRPr="000C4752">
        <w:rPr>
          <w:rStyle w:val="mord"/>
          <w:rFonts w:asciiTheme="minorHAnsi" w:eastAsiaTheme="majorEastAsia" w:hAnsiTheme="minorHAnsi" w:cstheme="minorHAnsi"/>
          <w:b/>
        </w:rPr>
        <w:t xml:space="preserve">Planned End Time / Actual Start Time </w:t>
      </w:r>
      <w:r w:rsidRPr="000C4752">
        <w:rPr>
          <w:rStyle w:val="mbin"/>
          <w:rFonts w:asciiTheme="minorHAnsi" w:hAnsiTheme="minorHAnsi" w:cstheme="minorHAnsi"/>
          <w:b/>
        </w:rPr>
        <w:t xml:space="preserve">+ </w:t>
      </w:r>
      <w:r w:rsidRPr="000C4752">
        <w:rPr>
          <w:rStyle w:val="mord"/>
          <w:rFonts w:asciiTheme="minorHAnsi" w:eastAsiaTheme="majorEastAsia" w:hAnsiTheme="minorHAnsi" w:cstheme="minorHAnsi"/>
          <w:b/>
        </w:rPr>
        <w:t>Actual End Time</w:t>
      </w:r>
      <w:r w:rsidRPr="000C4752">
        <w:rPr>
          <w:rStyle w:val="vlist-s"/>
          <w:rFonts w:asciiTheme="minorHAnsi" w:hAnsiTheme="minorHAnsi" w:cstheme="minorHAnsi"/>
          <w:b/>
        </w:rPr>
        <w:t>​</w:t>
      </w:r>
      <w:r w:rsidRPr="000C4752">
        <w:rPr>
          <w:rStyle w:val="delimsizing"/>
          <w:rFonts w:asciiTheme="minorHAnsi" w:eastAsiaTheme="majorEastAsia" w:hAnsiTheme="minorHAnsi" w:cstheme="minorHAnsi"/>
          <w:b/>
        </w:rPr>
        <w:t xml:space="preserve">) </w:t>
      </w:r>
      <w:r w:rsidRPr="000C4752">
        <w:rPr>
          <w:rStyle w:val="mbin"/>
          <w:rFonts w:asciiTheme="minorHAnsi" w:hAnsiTheme="minorHAnsi" w:cstheme="minorHAnsi"/>
          <w:b/>
        </w:rPr>
        <w:t xml:space="preserve">× </w:t>
      </w:r>
      <w:r w:rsidRPr="000C4752">
        <w:rPr>
          <w:rStyle w:val="mord"/>
          <w:rFonts w:asciiTheme="minorHAnsi" w:eastAsiaTheme="majorEastAsia" w:hAnsiTheme="minorHAnsi" w:cstheme="minorHAnsi"/>
          <w:b/>
        </w:rPr>
        <w:t>100</w:t>
      </w:r>
    </w:p>
    <w:p w14:paraId="48156EF6" w14:textId="51A6B5FC" w:rsidR="000C4752" w:rsidRPr="000C4752" w:rsidRDefault="000C4752" w:rsidP="000C4752">
      <w:pPr>
        <w:pStyle w:val="NormalWeb"/>
        <w:rPr>
          <w:rFonts w:asciiTheme="minorHAnsi" w:hAnsiTheme="minorHAnsi" w:cstheme="minorHAnsi"/>
        </w:rPr>
      </w:pPr>
      <w:r w:rsidRPr="000C4752">
        <w:rPr>
          <w:rStyle w:val="Strong"/>
          <w:rFonts w:asciiTheme="minorHAnsi" w:eastAsiaTheme="majorEastAsia" w:hAnsiTheme="minorHAnsi" w:cstheme="minorHAnsi"/>
        </w:rPr>
        <w:t>Note:</w:t>
      </w:r>
      <w:r w:rsidRPr="000C4752">
        <w:rPr>
          <w:rFonts w:asciiTheme="minorHAnsi" w:hAnsiTheme="minorHAnsi" w:cstheme="minorHAnsi"/>
        </w:rPr>
        <w:t xml:space="preserve"> </w:t>
      </w:r>
      <w:r>
        <w:rPr>
          <w:rFonts w:asciiTheme="minorHAnsi" w:hAnsiTheme="minorHAnsi" w:cstheme="minorHAnsi"/>
        </w:rPr>
        <w:t xml:space="preserve">The </w:t>
      </w:r>
      <w:r w:rsidRPr="000C4752">
        <w:rPr>
          <w:rStyle w:val="HTMLCode"/>
          <w:rFonts w:asciiTheme="minorHAnsi" w:hAnsiTheme="minorHAnsi" w:cstheme="minorHAnsi"/>
          <w:sz w:val="24"/>
          <w:szCs w:val="24"/>
        </w:rPr>
        <w:t>Actual Start Time</w:t>
      </w:r>
      <w:r w:rsidRPr="000C4752">
        <w:rPr>
          <w:rFonts w:asciiTheme="minorHAnsi" w:hAnsiTheme="minorHAnsi" w:cstheme="minorHAnsi"/>
        </w:rPr>
        <w:t xml:space="preserve">, </w:t>
      </w:r>
      <w:r w:rsidRPr="000C4752">
        <w:rPr>
          <w:rStyle w:val="HTMLCode"/>
          <w:rFonts w:asciiTheme="minorHAnsi" w:hAnsiTheme="minorHAnsi" w:cstheme="minorHAnsi"/>
          <w:sz w:val="24"/>
          <w:szCs w:val="24"/>
        </w:rPr>
        <w:t>Actual End Time</w:t>
      </w:r>
      <w:r>
        <w:rPr>
          <w:rFonts w:asciiTheme="minorHAnsi" w:hAnsiTheme="minorHAnsi" w:cstheme="minorHAnsi"/>
        </w:rPr>
        <w:t xml:space="preserve"> will be captured while reporting of test type of first piece and last piece. </w:t>
      </w:r>
      <w:r w:rsidRPr="000C4752">
        <w:rPr>
          <w:rStyle w:val="HTMLCode"/>
          <w:rFonts w:asciiTheme="minorHAnsi" w:hAnsiTheme="minorHAnsi" w:cstheme="minorHAnsi"/>
          <w:sz w:val="24"/>
          <w:szCs w:val="24"/>
        </w:rPr>
        <w:t>Planned Start Time</w:t>
      </w:r>
      <w:r w:rsidRPr="000C4752">
        <w:rPr>
          <w:rFonts w:asciiTheme="minorHAnsi" w:hAnsiTheme="minorHAnsi" w:cstheme="minorHAnsi"/>
        </w:rPr>
        <w:t xml:space="preserve">, and </w:t>
      </w:r>
      <w:r w:rsidRPr="000C4752">
        <w:rPr>
          <w:rStyle w:val="HTMLCode"/>
          <w:rFonts w:asciiTheme="minorHAnsi" w:hAnsiTheme="minorHAnsi" w:cstheme="minorHAnsi"/>
          <w:sz w:val="24"/>
          <w:szCs w:val="24"/>
        </w:rPr>
        <w:t>Planned End Time</w:t>
      </w:r>
      <w:r>
        <w:rPr>
          <w:rFonts w:asciiTheme="minorHAnsi" w:hAnsiTheme="minorHAnsi" w:cstheme="minorHAnsi"/>
        </w:rPr>
        <w:t xml:space="preserve"> are calculated while scheduling the job</w:t>
      </w:r>
      <w:r w:rsidRPr="000C4752">
        <w:rPr>
          <w:rFonts w:asciiTheme="minorHAnsi" w:hAnsiTheme="minorHAnsi" w:cstheme="minorHAnsi"/>
        </w:rPr>
        <w:t>.</w:t>
      </w:r>
    </w:p>
    <w:p w14:paraId="794EC076"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 xml:space="preserve">2. </w:t>
      </w:r>
      <w:r w:rsidRPr="000C4752">
        <w:rPr>
          <w:rStyle w:val="Strong"/>
          <w:rFonts w:asciiTheme="minorHAnsi" w:hAnsiTheme="minorHAnsi" w:cstheme="minorHAnsi"/>
          <w:b/>
          <w:bCs/>
          <w:i w:val="0"/>
          <w:sz w:val="24"/>
          <w:szCs w:val="24"/>
        </w:rPr>
        <w:t>Performance</w:t>
      </w:r>
    </w:p>
    <w:p w14:paraId="5D3A5AB0" w14:textId="756BE363"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Performance measures how well the job performed relative to the planned production quantity.</w:t>
      </w:r>
    </w:p>
    <w:p w14:paraId="46FF3D48" w14:textId="4E45F546" w:rsidR="000C4752" w:rsidRPr="000C4752" w:rsidRDefault="000C4752" w:rsidP="000C4752">
      <w:pPr>
        <w:pStyle w:val="NormalWeb"/>
        <w:rPr>
          <w:rFonts w:asciiTheme="minorHAnsi" w:hAnsiTheme="minorHAnsi" w:cstheme="minorHAnsi"/>
          <w:b/>
        </w:rPr>
      </w:pPr>
      <w:r w:rsidRPr="000C4752">
        <w:rPr>
          <w:rStyle w:val="mord"/>
          <w:rFonts w:asciiTheme="minorHAnsi" w:eastAsiaTheme="majorEastAsia" w:hAnsiTheme="minorHAnsi" w:cstheme="minorHAnsi"/>
          <w:b/>
        </w:rPr>
        <w:t xml:space="preserve">Performance </w:t>
      </w:r>
      <w:r w:rsidRPr="000C4752">
        <w:rPr>
          <w:rStyle w:val="mrel"/>
          <w:rFonts w:asciiTheme="minorHAnsi" w:eastAsiaTheme="majorEastAsia" w:hAnsiTheme="minorHAnsi" w:cstheme="minorHAnsi"/>
          <w:b/>
        </w:rPr>
        <w:t xml:space="preserve">= </w:t>
      </w:r>
      <w:r w:rsidRPr="000C4752">
        <w:rPr>
          <w:rStyle w:val="delimsizing"/>
          <w:rFonts w:asciiTheme="minorHAnsi" w:eastAsiaTheme="majorEastAsia" w:hAnsiTheme="minorHAnsi" w:cstheme="minorHAnsi"/>
          <w:b/>
        </w:rPr>
        <w:t>(</w:t>
      </w:r>
      <w:r w:rsidRPr="000C4752">
        <w:rPr>
          <w:rStyle w:val="mord"/>
          <w:rFonts w:asciiTheme="minorHAnsi" w:eastAsiaTheme="majorEastAsia" w:hAnsiTheme="minorHAnsi" w:cstheme="minorHAnsi"/>
          <w:b/>
        </w:rPr>
        <w:t>Job Load Quantity / Job Production Quantity</w:t>
      </w:r>
      <w:r w:rsidRPr="000C4752">
        <w:rPr>
          <w:rStyle w:val="vlist-s"/>
          <w:rFonts w:asciiTheme="minorHAnsi" w:hAnsiTheme="minorHAnsi" w:cstheme="minorHAnsi"/>
          <w:b/>
        </w:rPr>
        <w:t>​</w:t>
      </w:r>
      <w:r w:rsidRPr="000C4752">
        <w:rPr>
          <w:rStyle w:val="delimsizing"/>
          <w:rFonts w:asciiTheme="minorHAnsi" w:eastAsiaTheme="majorEastAsia" w:hAnsiTheme="minorHAnsi" w:cstheme="minorHAnsi"/>
          <w:b/>
        </w:rPr>
        <w:t xml:space="preserve">) </w:t>
      </w:r>
      <w:r w:rsidRPr="000C4752">
        <w:rPr>
          <w:rStyle w:val="mbin"/>
          <w:rFonts w:asciiTheme="minorHAnsi" w:hAnsiTheme="minorHAnsi" w:cstheme="minorHAnsi"/>
          <w:b/>
        </w:rPr>
        <w:t xml:space="preserve">× </w:t>
      </w:r>
      <w:r w:rsidRPr="000C4752">
        <w:rPr>
          <w:rStyle w:val="mord"/>
          <w:rFonts w:asciiTheme="minorHAnsi" w:eastAsiaTheme="majorEastAsia" w:hAnsiTheme="minorHAnsi" w:cstheme="minorHAnsi"/>
          <w:b/>
        </w:rPr>
        <w:t>100</w:t>
      </w:r>
    </w:p>
    <w:p w14:paraId="3A56699E" w14:textId="77777777" w:rsidR="000C4752" w:rsidRPr="000C4752" w:rsidRDefault="000C4752" w:rsidP="000C4752">
      <w:pPr>
        <w:pStyle w:val="NormalWeb"/>
        <w:rPr>
          <w:rFonts w:asciiTheme="minorHAnsi" w:hAnsiTheme="minorHAnsi" w:cstheme="minorHAnsi"/>
        </w:rPr>
      </w:pPr>
      <w:r w:rsidRPr="000C4752">
        <w:rPr>
          <w:rStyle w:val="Strong"/>
          <w:rFonts w:asciiTheme="minorHAnsi" w:eastAsiaTheme="majorEastAsia" w:hAnsiTheme="minorHAnsi" w:cstheme="minorHAnsi"/>
        </w:rPr>
        <w:t>Note:</w:t>
      </w:r>
      <w:r w:rsidRPr="000C4752">
        <w:rPr>
          <w:rFonts w:asciiTheme="minorHAnsi" w:hAnsiTheme="minorHAnsi" w:cstheme="minorHAnsi"/>
        </w:rPr>
        <w:t xml:space="preserve"> </w:t>
      </w:r>
      <w:r w:rsidRPr="000C4752">
        <w:rPr>
          <w:rStyle w:val="HTMLCode"/>
          <w:rFonts w:asciiTheme="minorHAnsi" w:hAnsiTheme="minorHAnsi" w:cstheme="minorHAnsi"/>
          <w:sz w:val="24"/>
          <w:szCs w:val="24"/>
        </w:rPr>
        <w:t>Job Production Quantity</w:t>
      </w:r>
      <w:r w:rsidRPr="000C4752">
        <w:rPr>
          <w:rFonts w:asciiTheme="minorHAnsi" w:hAnsiTheme="minorHAnsi" w:cstheme="minorHAnsi"/>
        </w:rPr>
        <w:t xml:space="preserve"> refers to the number of units produced, while </w:t>
      </w:r>
      <w:r w:rsidRPr="000C4752">
        <w:rPr>
          <w:rStyle w:val="HTMLCode"/>
          <w:rFonts w:asciiTheme="minorHAnsi" w:hAnsiTheme="minorHAnsi" w:cstheme="minorHAnsi"/>
          <w:sz w:val="24"/>
          <w:szCs w:val="24"/>
        </w:rPr>
        <w:t>Job Load Quantity</w:t>
      </w:r>
      <w:r w:rsidRPr="000C4752">
        <w:rPr>
          <w:rFonts w:asciiTheme="minorHAnsi" w:hAnsiTheme="minorHAnsi" w:cstheme="minorHAnsi"/>
        </w:rPr>
        <w:t xml:space="preserve"> is the number of units planned to be produced.</w:t>
      </w:r>
    </w:p>
    <w:p w14:paraId="201EA9B1"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 xml:space="preserve">3. </w:t>
      </w:r>
      <w:r w:rsidRPr="000C4752">
        <w:rPr>
          <w:rStyle w:val="Strong"/>
          <w:rFonts w:asciiTheme="minorHAnsi" w:hAnsiTheme="minorHAnsi" w:cstheme="minorHAnsi"/>
          <w:b/>
          <w:bCs/>
          <w:i w:val="0"/>
          <w:sz w:val="24"/>
          <w:szCs w:val="24"/>
        </w:rPr>
        <w:t>Quality</w:t>
      </w:r>
    </w:p>
    <w:p w14:paraId="5360B63A" w14:textId="128CE954"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Quality measures the proportion of good units produced compared to the total production quantity.</w:t>
      </w:r>
    </w:p>
    <w:p w14:paraId="3FBF365A" w14:textId="76EA01B4" w:rsidR="000C4752" w:rsidRPr="000C4752" w:rsidRDefault="000C4752" w:rsidP="000C4752">
      <w:pPr>
        <w:pStyle w:val="NormalWeb"/>
        <w:rPr>
          <w:rFonts w:asciiTheme="minorHAnsi" w:hAnsiTheme="minorHAnsi" w:cstheme="minorHAnsi"/>
          <w:b/>
        </w:rPr>
      </w:pPr>
      <w:r w:rsidRPr="000C4752">
        <w:rPr>
          <w:rStyle w:val="mord"/>
          <w:rFonts w:asciiTheme="minorHAnsi" w:eastAsiaTheme="majorEastAsia" w:hAnsiTheme="minorHAnsi" w:cstheme="minorHAnsi"/>
          <w:b/>
        </w:rPr>
        <w:t xml:space="preserve">Good Quantity </w:t>
      </w:r>
      <w:r w:rsidRPr="000C4752">
        <w:rPr>
          <w:rStyle w:val="mrel"/>
          <w:rFonts w:asciiTheme="minorHAnsi" w:eastAsiaTheme="majorEastAsia" w:hAnsiTheme="minorHAnsi" w:cstheme="minorHAnsi"/>
          <w:b/>
        </w:rPr>
        <w:t xml:space="preserve">= </w:t>
      </w:r>
      <w:r w:rsidRPr="000C4752">
        <w:rPr>
          <w:rStyle w:val="mord"/>
          <w:rFonts w:asciiTheme="minorHAnsi" w:eastAsiaTheme="majorEastAsia" w:hAnsiTheme="minorHAnsi" w:cstheme="minorHAnsi"/>
          <w:b/>
        </w:rPr>
        <w:t xml:space="preserve">Job Production Quantity </w:t>
      </w:r>
      <w:r w:rsidRPr="000C4752">
        <w:rPr>
          <w:rStyle w:val="mbin"/>
          <w:rFonts w:asciiTheme="minorHAnsi" w:hAnsiTheme="minorHAnsi" w:cstheme="minorHAnsi"/>
          <w:b/>
        </w:rPr>
        <w:t xml:space="preserve">− </w:t>
      </w:r>
      <w:r w:rsidRPr="000C4752">
        <w:rPr>
          <w:rStyle w:val="mord"/>
          <w:rFonts w:asciiTheme="minorHAnsi" w:eastAsiaTheme="majorEastAsia" w:hAnsiTheme="minorHAnsi" w:cstheme="minorHAnsi"/>
          <w:b/>
        </w:rPr>
        <w:t>Rejected Quantity</w:t>
      </w:r>
    </w:p>
    <w:p w14:paraId="42DFF36A" w14:textId="1AD21558" w:rsidR="000C4752" w:rsidRPr="000C4752" w:rsidRDefault="000C4752" w:rsidP="000C4752">
      <w:pPr>
        <w:pStyle w:val="NormalWeb"/>
        <w:rPr>
          <w:rFonts w:asciiTheme="minorHAnsi" w:hAnsiTheme="minorHAnsi" w:cstheme="minorHAnsi"/>
          <w:b/>
        </w:rPr>
      </w:pPr>
      <w:r w:rsidRPr="000C4752">
        <w:rPr>
          <w:rStyle w:val="mord"/>
          <w:rFonts w:asciiTheme="minorHAnsi" w:eastAsiaTheme="majorEastAsia" w:hAnsiTheme="minorHAnsi" w:cstheme="minorHAnsi"/>
          <w:b/>
        </w:rPr>
        <w:t xml:space="preserve">Quality </w:t>
      </w:r>
      <w:r w:rsidRPr="000C4752">
        <w:rPr>
          <w:rStyle w:val="mrel"/>
          <w:rFonts w:asciiTheme="minorHAnsi" w:eastAsiaTheme="majorEastAsia" w:hAnsiTheme="minorHAnsi" w:cstheme="minorHAnsi"/>
          <w:b/>
        </w:rPr>
        <w:t xml:space="preserve">= </w:t>
      </w:r>
      <w:r w:rsidRPr="000C4752">
        <w:rPr>
          <w:rStyle w:val="delimsizing"/>
          <w:rFonts w:asciiTheme="minorHAnsi" w:eastAsiaTheme="majorEastAsia" w:hAnsiTheme="minorHAnsi" w:cstheme="minorHAnsi"/>
          <w:b/>
        </w:rPr>
        <w:t>(</w:t>
      </w:r>
      <w:r w:rsidRPr="000C4752">
        <w:rPr>
          <w:rStyle w:val="mord"/>
          <w:rFonts w:asciiTheme="minorHAnsi" w:eastAsiaTheme="majorEastAsia" w:hAnsiTheme="minorHAnsi" w:cstheme="minorHAnsi"/>
          <w:b/>
        </w:rPr>
        <w:t>Good Quantity / Job Production Quantity</w:t>
      </w:r>
      <w:r w:rsidRPr="000C4752">
        <w:rPr>
          <w:rStyle w:val="vlist-s"/>
          <w:rFonts w:asciiTheme="minorHAnsi" w:hAnsiTheme="minorHAnsi" w:cstheme="minorHAnsi"/>
          <w:b/>
        </w:rPr>
        <w:t>​</w:t>
      </w:r>
      <w:r w:rsidRPr="000C4752">
        <w:rPr>
          <w:rStyle w:val="delimsizing"/>
          <w:rFonts w:asciiTheme="minorHAnsi" w:eastAsiaTheme="majorEastAsia" w:hAnsiTheme="minorHAnsi" w:cstheme="minorHAnsi"/>
          <w:b/>
        </w:rPr>
        <w:t xml:space="preserve">) </w:t>
      </w:r>
      <w:r w:rsidRPr="000C4752">
        <w:rPr>
          <w:rStyle w:val="mbin"/>
          <w:rFonts w:asciiTheme="minorHAnsi" w:hAnsiTheme="minorHAnsi" w:cstheme="minorHAnsi"/>
          <w:b/>
        </w:rPr>
        <w:t xml:space="preserve">× </w:t>
      </w:r>
      <w:r w:rsidRPr="000C4752">
        <w:rPr>
          <w:rStyle w:val="mord"/>
          <w:rFonts w:asciiTheme="minorHAnsi" w:eastAsiaTheme="majorEastAsia" w:hAnsiTheme="minorHAnsi" w:cstheme="minorHAnsi"/>
          <w:b/>
        </w:rPr>
        <w:t>100</w:t>
      </w:r>
    </w:p>
    <w:p w14:paraId="2D6EDCF4" w14:textId="77777777" w:rsidR="000C4752" w:rsidRPr="000C4752" w:rsidRDefault="000C4752" w:rsidP="000C4752">
      <w:pPr>
        <w:pStyle w:val="NormalWeb"/>
        <w:rPr>
          <w:rFonts w:asciiTheme="minorHAnsi" w:hAnsiTheme="minorHAnsi" w:cstheme="minorHAnsi"/>
        </w:rPr>
      </w:pPr>
      <w:r w:rsidRPr="000C4752">
        <w:rPr>
          <w:rStyle w:val="Strong"/>
          <w:rFonts w:asciiTheme="minorHAnsi" w:eastAsiaTheme="majorEastAsia" w:hAnsiTheme="minorHAnsi" w:cstheme="minorHAnsi"/>
        </w:rPr>
        <w:t>Note:</w:t>
      </w:r>
      <w:r w:rsidRPr="000C4752">
        <w:rPr>
          <w:rFonts w:asciiTheme="minorHAnsi" w:hAnsiTheme="minorHAnsi" w:cstheme="minorHAnsi"/>
        </w:rPr>
        <w:t xml:space="preserve"> </w:t>
      </w:r>
      <w:r w:rsidRPr="000C4752">
        <w:rPr>
          <w:rStyle w:val="HTMLCode"/>
          <w:rFonts w:asciiTheme="minorHAnsi" w:hAnsiTheme="minorHAnsi" w:cstheme="minorHAnsi"/>
          <w:sz w:val="24"/>
          <w:szCs w:val="24"/>
        </w:rPr>
        <w:t>Rejected Quantity</w:t>
      </w:r>
      <w:r w:rsidRPr="000C4752">
        <w:rPr>
          <w:rFonts w:asciiTheme="minorHAnsi" w:hAnsiTheme="minorHAnsi" w:cstheme="minorHAnsi"/>
        </w:rPr>
        <w:t xml:space="preserve"> is the number of units that failed quality control.</w:t>
      </w:r>
    </w:p>
    <w:p w14:paraId="111F52A9"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 xml:space="preserve">4. </w:t>
      </w:r>
      <w:r w:rsidRPr="000C4752">
        <w:rPr>
          <w:rStyle w:val="Strong"/>
          <w:rFonts w:asciiTheme="minorHAnsi" w:hAnsiTheme="minorHAnsi" w:cstheme="minorHAnsi"/>
          <w:b/>
          <w:bCs/>
          <w:i w:val="0"/>
          <w:sz w:val="24"/>
          <w:szCs w:val="24"/>
        </w:rPr>
        <w:t>OEE (Overall Equipment Effectiveness)</w:t>
      </w:r>
    </w:p>
    <w:p w14:paraId="5F062A06" w14:textId="2BFC7984" w:rsidR="000C4752" w:rsidRPr="000C4752" w:rsidRDefault="000C4752" w:rsidP="000C4752">
      <w:pPr>
        <w:pStyle w:val="NormalWeb"/>
        <w:rPr>
          <w:rStyle w:val="katex-mathml"/>
          <w:rFonts w:asciiTheme="minorHAnsi" w:eastAsiaTheme="majorEastAsia" w:hAnsiTheme="minorHAnsi" w:cstheme="minorHAnsi"/>
        </w:rPr>
      </w:pPr>
      <w:r w:rsidRPr="000C4752">
        <w:rPr>
          <w:rFonts w:asciiTheme="minorHAnsi" w:hAnsiTheme="minorHAnsi" w:cstheme="minorHAnsi"/>
        </w:rPr>
        <w:t>OEE combines performance, quality, and availability into a single metric to measure overall production effectiveness.</w:t>
      </w:r>
    </w:p>
    <w:p w14:paraId="0FCE96DF" w14:textId="7F20E4C4" w:rsidR="000C4752" w:rsidRPr="000C4752" w:rsidRDefault="000C4752" w:rsidP="000C4752">
      <w:pPr>
        <w:pStyle w:val="NormalWeb"/>
        <w:rPr>
          <w:rFonts w:asciiTheme="minorHAnsi" w:hAnsiTheme="minorHAnsi" w:cstheme="minorHAnsi"/>
          <w:b/>
        </w:rPr>
      </w:pPr>
      <w:r w:rsidRPr="000C4752">
        <w:rPr>
          <w:rStyle w:val="mord"/>
          <w:rFonts w:asciiTheme="minorHAnsi" w:eastAsiaTheme="majorEastAsia" w:hAnsiTheme="minorHAnsi" w:cstheme="minorHAnsi"/>
          <w:b/>
        </w:rPr>
        <w:t>OEE</w:t>
      </w:r>
      <w:r w:rsidRPr="000C4752">
        <w:rPr>
          <w:rStyle w:val="mrel"/>
          <w:rFonts w:asciiTheme="minorHAnsi" w:eastAsiaTheme="majorEastAsia" w:hAnsiTheme="minorHAnsi" w:cstheme="minorHAnsi"/>
          <w:b/>
        </w:rPr>
        <w:t xml:space="preserve"> = (Performance / 100) </w:t>
      </w:r>
      <w:r w:rsidRPr="000C4752">
        <w:rPr>
          <w:rStyle w:val="mbin"/>
          <w:rFonts w:asciiTheme="minorHAnsi" w:hAnsiTheme="minorHAnsi" w:cstheme="minorHAnsi"/>
          <w:b/>
        </w:rPr>
        <w:t xml:space="preserve">× (Quality / 100) × (Availability / 100) × </w:t>
      </w:r>
      <w:r w:rsidRPr="000C4752">
        <w:rPr>
          <w:rStyle w:val="mord"/>
          <w:rFonts w:asciiTheme="minorHAnsi" w:eastAsiaTheme="majorEastAsia" w:hAnsiTheme="minorHAnsi" w:cstheme="minorHAnsi"/>
          <w:b/>
        </w:rPr>
        <w:t>100</w:t>
      </w:r>
    </w:p>
    <w:p w14:paraId="79903E09"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 xml:space="preserve">5. </w:t>
      </w:r>
      <w:r w:rsidRPr="000C4752">
        <w:rPr>
          <w:rStyle w:val="Strong"/>
          <w:rFonts w:asciiTheme="minorHAnsi" w:hAnsiTheme="minorHAnsi" w:cstheme="minorHAnsi"/>
          <w:b/>
          <w:bCs/>
          <w:i w:val="0"/>
          <w:sz w:val="24"/>
          <w:szCs w:val="24"/>
        </w:rPr>
        <w:t>Utilized</w:t>
      </w:r>
    </w:p>
    <w:p w14:paraId="2DA8D86E"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Utilized measures whether a shop floor is being used for production based on whether a job has started running.</w:t>
      </w:r>
    </w:p>
    <w:p w14:paraId="4183C2DC" w14:textId="77777777" w:rsidR="000C4752" w:rsidRPr="000C4752" w:rsidRDefault="000C4752" w:rsidP="000C4752">
      <w:pPr>
        <w:numPr>
          <w:ilvl w:val="0"/>
          <w:numId w:val="61"/>
        </w:numPr>
        <w:spacing w:before="100" w:beforeAutospacing="1" w:after="100" w:afterAutospacing="1" w:line="240" w:lineRule="auto"/>
        <w:rPr>
          <w:rFonts w:cstheme="minorHAnsi"/>
          <w:sz w:val="24"/>
          <w:szCs w:val="24"/>
        </w:rPr>
      </w:pPr>
      <w:r w:rsidRPr="000C4752">
        <w:rPr>
          <w:rFonts w:cstheme="minorHAnsi"/>
          <w:sz w:val="24"/>
          <w:szCs w:val="24"/>
        </w:rPr>
        <w:t>If a job started running on the shop floor, it is considered a utilized production line (PL).</w:t>
      </w:r>
    </w:p>
    <w:p w14:paraId="76D75606"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lastRenderedPageBreak/>
        <w:t xml:space="preserve">6. </w:t>
      </w:r>
      <w:r w:rsidRPr="000C4752">
        <w:rPr>
          <w:rStyle w:val="Strong"/>
          <w:rFonts w:asciiTheme="minorHAnsi" w:hAnsiTheme="minorHAnsi" w:cstheme="minorHAnsi"/>
          <w:b/>
          <w:bCs/>
          <w:i w:val="0"/>
          <w:sz w:val="24"/>
          <w:szCs w:val="24"/>
        </w:rPr>
        <w:t>Planned Production</w:t>
      </w:r>
    </w:p>
    <w:p w14:paraId="3E0C17CB"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Planned Production is the total quantity of production planned for the shop floor.</w:t>
      </w:r>
    </w:p>
    <w:p w14:paraId="70F9AB13" w14:textId="77777777" w:rsidR="000C4752" w:rsidRPr="000C4752" w:rsidRDefault="000C4752" w:rsidP="000C4752">
      <w:pPr>
        <w:numPr>
          <w:ilvl w:val="0"/>
          <w:numId w:val="62"/>
        </w:numPr>
        <w:spacing w:before="100" w:beforeAutospacing="1" w:after="100" w:afterAutospacing="1" w:line="240" w:lineRule="auto"/>
        <w:rPr>
          <w:rFonts w:cstheme="minorHAnsi"/>
          <w:sz w:val="24"/>
          <w:szCs w:val="24"/>
        </w:rPr>
      </w:pPr>
      <w:r w:rsidRPr="000C4752">
        <w:rPr>
          <w:rStyle w:val="Strong"/>
          <w:rFonts w:cstheme="minorHAnsi"/>
          <w:sz w:val="24"/>
          <w:szCs w:val="24"/>
        </w:rPr>
        <w:t>Planned Production</w:t>
      </w:r>
      <w:r w:rsidRPr="000C4752">
        <w:rPr>
          <w:rFonts w:cstheme="minorHAnsi"/>
          <w:sz w:val="24"/>
          <w:szCs w:val="24"/>
        </w:rPr>
        <w:t>: Total quantity planned for production in that shop floor.</w:t>
      </w:r>
    </w:p>
    <w:p w14:paraId="3524DA0F"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 xml:space="preserve">7. </w:t>
      </w:r>
      <w:r w:rsidRPr="000C4752">
        <w:rPr>
          <w:rStyle w:val="Strong"/>
          <w:rFonts w:asciiTheme="minorHAnsi" w:hAnsiTheme="minorHAnsi" w:cstheme="minorHAnsi"/>
          <w:b/>
          <w:bCs/>
          <w:i w:val="0"/>
          <w:sz w:val="24"/>
          <w:szCs w:val="24"/>
        </w:rPr>
        <w:t>Actual Production</w:t>
      </w:r>
    </w:p>
    <w:p w14:paraId="61CE497D"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 xml:space="preserve">Actual Production is the quantity of units that were </w:t>
      </w:r>
      <w:proofErr w:type="gramStart"/>
      <w:r w:rsidRPr="000C4752">
        <w:rPr>
          <w:rFonts w:asciiTheme="minorHAnsi" w:hAnsiTheme="minorHAnsi" w:cstheme="minorHAnsi"/>
        </w:rPr>
        <w:t>actually completed</w:t>
      </w:r>
      <w:proofErr w:type="gramEnd"/>
      <w:r w:rsidRPr="000C4752">
        <w:rPr>
          <w:rFonts w:asciiTheme="minorHAnsi" w:hAnsiTheme="minorHAnsi" w:cstheme="minorHAnsi"/>
        </w:rPr>
        <w:t xml:space="preserve"> on the shop floor.</w:t>
      </w:r>
    </w:p>
    <w:p w14:paraId="41E62AA9" w14:textId="77777777" w:rsidR="000C4752" w:rsidRPr="000C4752" w:rsidRDefault="000C4752" w:rsidP="000C4752">
      <w:pPr>
        <w:numPr>
          <w:ilvl w:val="0"/>
          <w:numId w:val="63"/>
        </w:numPr>
        <w:spacing w:before="100" w:beforeAutospacing="1" w:after="100" w:afterAutospacing="1" w:line="240" w:lineRule="auto"/>
        <w:rPr>
          <w:rFonts w:cstheme="minorHAnsi"/>
          <w:sz w:val="24"/>
          <w:szCs w:val="24"/>
        </w:rPr>
      </w:pPr>
      <w:r w:rsidRPr="000C4752">
        <w:rPr>
          <w:rStyle w:val="Strong"/>
          <w:rFonts w:cstheme="minorHAnsi"/>
          <w:sz w:val="24"/>
          <w:szCs w:val="24"/>
        </w:rPr>
        <w:t>Actual Production</w:t>
      </w:r>
      <w:r w:rsidRPr="000C4752">
        <w:rPr>
          <w:rFonts w:cstheme="minorHAnsi"/>
          <w:sz w:val="24"/>
          <w:szCs w:val="24"/>
        </w:rPr>
        <w:t>: Total quantity of units completed in that shop floor.</w:t>
      </w:r>
    </w:p>
    <w:p w14:paraId="35FF5E9A" w14:textId="76239720" w:rsidR="000C4752" w:rsidRPr="000C4752" w:rsidRDefault="000C4752" w:rsidP="000C4752">
      <w:pPr>
        <w:pStyle w:val="NormalWeb"/>
      </w:pPr>
      <w:r w:rsidRPr="000C4752">
        <w:rPr>
          <w:rFonts w:asciiTheme="minorHAnsi" w:hAnsiTheme="minorHAnsi" w:cstheme="minorHAnsi"/>
        </w:rPr>
        <w:t xml:space="preserve">By using these formulas, we are effectively monitor and </w:t>
      </w:r>
      <w:proofErr w:type="spellStart"/>
      <w:r w:rsidRPr="000C4752">
        <w:rPr>
          <w:rFonts w:asciiTheme="minorHAnsi" w:hAnsiTheme="minorHAnsi" w:cstheme="minorHAnsi"/>
        </w:rPr>
        <w:t>analyzing</w:t>
      </w:r>
      <w:proofErr w:type="spellEnd"/>
      <w:r w:rsidRPr="000C4752">
        <w:rPr>
          <w:rFonts w:asciiTheme="minorHAnsi" w:hAnsiTheme="minorHAnsi" w:cstheme="minorHAnsi"/>
        </w:rPr>
        <w:t xml:space="preserve"> the performance of the shop floors.</w:t>
      </w:r>
    </w:p>
    <w:p w14:paraId="29463810" w14:textId="21D798B9" w:rsidR="000C4752" w:rsidRDefault="000C4752" w:rsidP="000C4752"/>
    <w:p w14:paraId="783FA567" w14:textId="77777777" w:rsidR="000C4752" w:rsidRPr="000C4752" w:rsidRDefault="000C4752" w:rsidP="000C4752">
      <w:pPr>
        <w:pStyle w:val="Heading3"/>
        <w:rPr>
          <w:rFonts w:asciiTheme="minorHAnsi" w:hAnsiTheme="minorHAnsi" w:cstheme="minorHAnsi"/>
          <w:sz w:val="28"/>
          <w:szCs w:val="28"/>
        </w:rPr>
      </w:pPr>
      <w:bookmarkStart w:id="53" w:name="_Toc175215939"/>
      <w:r w:rsidRPr="000C4752">
        <w:rPr>
          <w:rFonts w:asciiTheme="minorHAnsi" w:hAnsiTheme="minorHAnsi" w:cstheme="minorHAnsi"/>
          <w:sz w:val="28"/>
          <w:szCs w:val="28"/>
        </w:rPr>
        <w:t>Data Display Overview</w:t>
      </w:r>
      <w:bookmarkEnd w:id="53"/>
    </w:p>
    <w:p w14:paraId="3CB957C7"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The selected shop floor data will be presented based on the different shifts: S1, S2, and S3. The data will be organized and displayed in a table format, providing detailed insights into the work orders and job orders for each shift. Here’s how to view and interpret the data:</w:t>
      </w:r>
    </w:p>
    <w:p w14:paraId="2D6954C5"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 xml:space="preserve">1. </w:t>
      </w:r>
      <w:r w:rsidRPr="000C4752">
        <w:rPr>
          <w:rStyle w:val="Strong"/>
          <w:rFonts w:asciiTheme="minorHAnsi" w:hAnsiTheme="minorHAnsi" w:cstheme="minorHAnsi"/>
          <w:b/>
          <w:bCs/>
          <w:i w:val="0"/>
          <w:sz w:val="24"/>
          <w:szCs w:val="24"/>
        </w:rPr>
        <w:t>Data Display</w:t>
      </w:r>
    </w:p>
    <w:p w14:paraId="3CE5DD7D"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The data shown will include the following details:</w:t>
      </w:r>
    </w:p>
    <w:p w14:paraId="596EC8AB"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Work Order</w:t>
      </w:r>
      <w:r w:rsidRPr="000C4752">
        <w:rPr>
          <w:rFonts w:cstheme="minorHAnsi"/>
          <w:sz w:val="24"/>
          <w:szCs w:val="24"/>
        </w:rPr>
        <w:t>: The identifier or reference for the work order.</w:t>
      </w:r>
    </w:p>
    <w:p w14:paraId="0A15342C"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Job Order</w:t>
      </w:r>
      <w:r w:rsidRPr="000C4752">
        <w:rPr>
          <w:rFonts w:cstheme="minorHAnsi"/>
          <w:sz w:val="24"/>
          <w:szCs w:val="24"/>
        </w:rPr>
        <w:t>: The specific job order associated with the work order.</w:t>
      </w:r>
    </w:p>
    <w:p w14:paraId="6A7F2C9C"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Job Performance</w:t>
      </w:r>
      <w:r w:rsidRPr="000C4752">
        <w:rPr>
          <w:rFonts w:cstheme="minorHAnsi"/>
          <w:sz w:val="24"/>
          <w:szCs w:val="24"/>
        </w:rPr>
        <w:t>: Metrics or statistics related to the performance of the job.</w:t>
      </w:r>
    </w:p>
    <w:p w14:paraId="2BDF5874"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Job Status</w:t>
      </w:r>
      <w:r w:rsidRPr="000C4752">
        <w:rPr>
          <w:rFonts w:cstheme="minorHAnsi"/>
          <w:sz w:val="24"/>
          <w:szCs w:val="24"/>
        </w:rPr>
        <w:t xml:space="preserve">: The </w:t>
      </w:r>
      <w:proofErr w:type="gramStart"/>
      <w:r w:rsidRPr="000C4752">
        <w:rPr>
          <w:rFonts w:cstheme="minorHAnsi"/>
          <w:sz w:val="24"/>
          <w:szCs w:val="24"/>
        </w:rPr>
        <w:t>current status</w:t>
      </w:r>
      <w:proofErr w:type="gramEnd"/>
      <w:r w:rsidRPr="000C4752">
        <w:rPr>
          <w:rFonts w:cstheme="minorHAnsi"/>
          <w:sz w:val="24"/>
          <w:szCs w:val="24"/>
        </w:rPr>
        <w:t xml:space="preserve"> of the job (e.g., Running, Completed, Pending).</w:t>
      </w:r>
    </w:p>
    <w:p w14:paraId="325136AE"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Job Planned Start Time</w:t>
      </w:r>
      <w:r w:rsidRPr="000C4752">
        <w:rPr>
          <w:rFonts w:cstheme="minorHAnsi"/>
          <w:sz w:val="24"/>
          <w:szCs w:val="24"/>
        </w:rPr>
        <w:t>: The scheduled start time for the job.</w:t>
      </w:r>
    </w:p>
    <w:p w14:paraId="70AB7132"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Job Planned End Time</w:t>
      </w:r>
      <w:r w:rsidRPr="000C4752">
        <w:rPr>
          <w:rFonts w:cstheme="minorHAnsi"/>
          <w:sz w:val="24"/>
          <w:szCs w:val="24"/>
        </w:rPr>
        <w:t>: The scheduled end time for the job.</w:t>
      </w:r>
    </w:p>
    <w:p w14:paraId="7C229002"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Job Actual Start Time</w:t>
      </w:r>
      <w:r w:rsidRPr="000C4752">
        <w:rPr>
          <w:rFonts w:cstheme="minorHAnsi"/>
          <w:sz w:val="24"/>
          <w:szCs w:val="24"/>
        </w:rPr>
        <w:t>: The actual time when the job started.</w:t>
      </w:r>
    </w:p>
    <w:p w14:paraId="54FB9EE0"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Job Actual End Time</w:t>
      </w:r>
      <w:r w:rsidRPr="000C4752">
        <w:rPr>
          <w:rFonts w:cstheme="minorHAnsi"/>
          <w:sz w:val="24"/>
          <w:szCs w:val="24"/>
        </w:rPr>
        <w:t>: The actual time when the job ended.</w:t>
      </w:r>
    </w:p>
    <w:p w14:paraId="540AE4D8"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Setup Time</w:t>
      </w:r>
      <w:r w:rsidRPr="000C4752">
        <w:rPr>
          <w:rFonts w:cstheme="minorHAnsi"/>
          <w:sz w:val="24"/>
          <w:szCs w:val="24"/>
        </w:rPr>
        <w:t>: The time taken to set up for the job.</w:t>
      </w:r>
    </w:p>
    <w:p w14:paraId="40FA1AC5" w14:textId="77777777" w:rsidR="000C4752" w:rsidRPr="000C4752" w:rsidRDefault="000C4752" w:rsidP="000C4752">
      <w:pPr>
        <w:numPr>
          <w:ilvl w:val="0"/>
          <w:numId w:val="64"/>
        </w:numPr>
        <w:spacing w:before="100" w:beforeAutospacing="1" w:after="100" w:afterAutospacing="1" w:line="240" w:lineRule="auto"/>
        <w:rPr>
          <w:rFonts w:cstheme="minorHAnsi"/>
          <w:sz w:val="24"/>
          <w:szCs w:val="24"/>
        </w:rPr>
      </w:pPr>
      <w:r w:rsidRPr="000C4752">
        <w:rPr>
          <w:rStyle w:val="Strong"/>
          <w:rFonts w:cstheme="minorHAnsi"/>
          <w:sz w:val="24"/>
          <w:szCs w:val="24"/>
        </w:rPr>
        <w:t>Run Time</w:t>
      </w:r>
      <w:r w:rsidRPr="000C4752">
        <w:rPr>
          <w:rFonts w:cstheme="minorHAnsi"/>
          <w:sz w:val="24"/>
          <w:szCs w:val="24"/>
        </w:rPr>
        <w:t xml:space="preserve">: The time taken to </w:t>
      </w:r>
      <w:proofErr w:type="gramStart"/>
      <w:r w:rsidRPr="000C4752">
        <w:rPr>
          <w:rFonts w:cstheme="minorHAnsi"/>
          <w:sz w:val="24"/>
          <w:szCs w:val="24"/>
        </w:rPr>
        <w:t>actually run</w:t>
      </w:r>
      <w:proofErr w:type="gramEnd"/>
      <w:r w:rsidRPr="000C4752">
        <w:rPr>
          <w:rFonts w:cstheme="minorHAnsi"/>
          <w:sz w:val="24"/>
          <w:szCs w:val="24"/>
        </w:rPr>
        <w:t xml:space="preserve"> the job.</w:t>
      </w:r>
    </w:p>
    <w:p w14:paraId="55E1CB69"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t xml:space="preserve">2. </w:t>
      </w:r>
      <w:r w:rsidRPr="000C4752">
        <w:rPr>
          <w:rStyle w:val="Strong"/>
          <w:rFonts w:asciiTheme="minorHAnsi" w:hAnsiTheme="minorHAnsi" w:cstheme="minorHAnsi"/>
          <w:b/>
          <w:bCs/>
          <w:i w:val="0"/>
          <w:sz w:val="24"/>
          <w:szCs w:val="24"/>
        </w:rPr>
        <w:t>Viewing Data Across Shifts</w:t>
      </w:r>
    </w:p>
    <w:p w14:paraId="52455ECC" w14:textId="77777777" w:rsidR="000C4752" w:rsidRPr="000C4752" w:rsidRDefault="000C4752" w:rsidP="000C4752">
      <w:pPr>
        <w:numPr>
          <w:ilvl w:val="0"/>
          <w:numId w:val="65"/>
        </w:numPr>
        <w:spacing w:before="100" w:beforeAutospacing="1" w:after="100" w:afterAutospacing="1" w:line="240" w:lineRule="auto"/>
        <w:rPr>
          <w:rFonts w:cstheme="minorHAnsi"/>
          <w:sz w:val="24"/>
          <w:szCs w:val="24"/>
        </w:rPr>
      </w:pPr>
      <w:r w:rsidRPr="000C4752">
        <w:rPr>
          <w:rStyle w:val="Strong"/>
          <w:rFonts w:cstheme="minorHAnsi"/>
          <w:sz w:val="24"/>
          <w:szCs w:val="24"/>
        </w:rPr>
        <w:t>Shift Tabs</w:t>
      </w:r>
      <w:r w:rsidRPr="000C4752">
        <w:rPr>
          <w:rFonts w:cstheme="minorHAnsi"/>
          <w:sz w:val="24"/>
          <w:szCs w:val="24"/>
        </w:rPr>
        <w:t>: The data can be viewed for different shifts by switching between the shift tabs:</w:t>
      </w:r>
    </w:p>
    <w:p w14:paraId="4A52A847" w14:textId="77777777" w:rsidR="000C4752" w:rsidRPr="000C4752" w:rsidRDefault="000C4752" w:rsidP="000C4752">
      <w:pPr>
        <w:numPr>
          <w:ilvl w:val="1"/>
          <w:numId w:val="65"/>
        </w:numPr>
        <w:spacing w:before="100" w:beforeAutospacing="1" w:after="100" w:afterAutospacing="1" w:line="240" w:lineRule="auto"/>
        <w:rPr>
          <w:rFonts w:cstheme="minorHAnsi"/>
          <w:sz w:val="24"/>
          <w:szCs w:val="24"/>
        </w:rPr>
      </w:pPr>
      <w:r w:rsidRPr="000C4752">
        <w:rPr>
          <w:rStyle w:val="Strong"/>
          <w:rFonts w:cstheme="minorHAnsi"/>
          <w:sz w:val="24"/>
          <w:szCs w:val="24"/>
        </w:rPr>
        <w:t>Shift S1</w:t>
      </w:r>
      <w:r w:rsidRPr="000C4752">
        <w:rPr>
          <w:rFonts w:cstheme="minorHAnsi"/>
          <w:sz w:val="24"/>
          <w:szCs w:val="24"/>
        </w:rPr>
        <w:t>: Data for the first shift.</w:t>
      </w:r>
    </w:p>
    <w:p w14:paraId="600E8269" w14:textId="77777777" w:rsidR="000C4752" w:rsidRPr="000C4752" w:rsidRDefault="000C4752" w:rsidP="000C4752">
      <w:pPr>
        <w:numPr>
          <w:ilvl w:val="1"/>
          <w:numId w:val="65"/>
        </w:numPr>
        <w:spacing w:before="100" w:beforeAutospacing="1" w:after="100" w:afterAutospacing="1" w:line="240" w:lineRule="auto"/>
        <w:rPr>
          <w:rFonts w:cstheme="minorHAnsi"/>
          <w:sz w:val="24"/>
          <w:szCs w:val="24"/>
        </w:rPr>
      </w:pPr>
      <w:r w:rsidRPr="000C4752">
        <w:rPr>
          <w:rStyle w:val="Strong"/>
          <w:rFonts w:cstheme="minorHAnsi"/>
          <w:sz w:val="24"/>
          <w:szCs w:val="24"/>
        </w:rPr>
        <w:t>Shift S2</w:t>
      </w:r>
      <w:r w:rsidRPr="000C4752">
        <w:rPr>
          <w:rFonts w:cstheme="minorHAnsi"/>
          <w:sz w:val="24"/>
          <w:szCs w:val="24"/>
        </w:rPr>
        <w:t>: Data for the second shift.</w:t>
      </w:r>
    </w:p>
    <w:p w14:paraId="27ADCF16" w14:textId="77777777" w:rsidR="000C4752" w:rsidRPr="000C4752" w:rsidRDefault="000C4752" w:rsidP="000C4752">
      <w:pPr>
        <w:numPr>
          <w:ilvl w:val="1"/>
          <w:numId w:val="65"/>
        </w:numPr>
        <w:spacing w:before="100" w:beforeAutospacing="1" w:after="100" w:afterAutospacing="1" w:line="240" w:lineRule="auto"/>
        <w:rPr>
          <w:rFonts w:cstheme="minorHAnsi"/>
          <w:sz w:val="24"/>
          <w:szCs w:val="24"/>
        </w:rPr>
      </w:pPr>
      <w:r w:rsidRPr="000C4752">
        <w:rPr>
          <w:rStyle w:val="Strong"/>
          <w:rFonts w:cstheme="minorHAnsi"/>
          <w:sz w:val="24"/>
          <w:szCs w:val="24"/>
        </w:rPr>
        <w:t>Shift S3</w:t>
      </w:r>
      <w:r w:rsidRPr="000C4752">
        <w:rPr>
          <w:rFonts w:cstheme="minorHAnsi"/>
          <w:sz w:val="24"/>
          <w:szCs w:val="24"/>
        </w:rPr>
        <w:t>: Data for the third shift.</w:t>
      </w:r>
    </w:p>
    <w:p w14:paraId="51EE49C5"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To view data for a specific shift, click on the corresponding shift tab. The table will update to display the relevant data for that shift.</w:t>
      </w:r>
    </w:p>
    <w:p w14:paraId="3D90EF0C" w14:textId="77777777" w:rsidR="000C4752" w:rsidRPr="000C4752" w:rsidRDefault="000C4752" w:rsidP="000C4752">
      <w:pPr>
        <w:pStyle w:val="Heading4"/>
        <w:rPr>
          <w:rFonts w:asciiTheme="minorHAnsi" w:hAnsiTheme="minorHAnsi" w:cstheme="minorHAnsi"/>
          <w:i w:val="0"/>
          <w:sz w:val="24"/>
          <w:szCs w:val="24"/>
        </w:rPr>
      </w:pPr>
      <w:r w:rsidRPr="000C4752">
        <w:rPr>
          <w:rFonts w:asciiTheme="minorHAnsi" w:hAnsiTheme="minorHAnsi" w:cstheme="minorHAnsi"/>
          <w:i w:val="0"/>
          <w:sz w:val="24"/>
          <w:szCs w:val="24"/>
        </w:rPr>
        <w:lastRenderedPageBreak/>
        <w:t xml:space="preserve">3. </w:t>
      </w:r>
      <w:r w:rsidRPr="000C4752">
        <w:rPr>
          <w:rStyle w:val="Strong"/>
          <w:rFonts w:asciiTheme="minorHAnsi" w:hAnsiTheme="minorHAnsi" w:cstheme="minorHAnsi"/>
          <w:b/>
          <w:bCs/>
          <w:i w:val="0"/>
          <w:sz w:val="24"/>
          <w:szCs w:val="24"/>
        </w:rPr>
        <w:t>Table Layout</w:t>
      </w:r>
    </w:p>
    <w:p w14:paraId="7C2F6916" w14:textId="41E35BE9" w:rsidR="000C4752" w:rsidRDefault="000C4752" w:rsidP="000C4752">
      <w:pPr>
        <w:pStyle w:val="NormalWeb"/>
        <w:rPr>
          <w:rFonts w:asciiTheme="minorHAnsi" w:hAnsiTheme="minorHAnsi" w:cstheme="minorHAnsi"/>
        </w:rPr>
      </w:pPr>
      <w:r w:rsidRPr="000C4752">
        <w:rPr>
          <w:rFonts w:asciiTheme="minorHAnsi" w:hAnsiTheme="minorHAnsi" w:cstheme="minorHAnsi"/>
        </w:rPr>
        <w:t>The table will be organized to show the following columns:</w:t>
      </w:r>
    </w:p>
    <w:p w14:paraId="4A49C253" w14:textId="73067D65" w:rsidR="000C4752" w:rsidRDefault="000C4752" w:rsidP="000C4752">
      <w:pPr>
        <w:pStyle w:val="NormalWeb"/>
        <w:numPr>
          <w:ilvl w:val="0"/>
          <w:numId w:val="66"/>
        </w:numPr>
        <w:rPr>
          <w:rFonts w:asciiTheme="minorHAnsi" w:hAnsiTheme="minorHAnsi" w:cstheme="minorHAnsi"/>
        </w:rPr>
      </w:pPr>
      <w:proofErr w:type="gramStart"/>
      <w:r>
        <w:rPr>
          <w:rFonts w:asciiTheme="minorHAnsi" w:hAnsiTheme="minorHAnsi" w:cstheme="minorHAnsi"/>
        </w:rPr>
        <w:t>Overall</w:t>
      </w:r>
      <w:proofErr w:type="gramEnd"/>
      <w:r>
        <w:rPr>
          <w:rFonts w:asciiTheme="minorHAnsi" w:hAnsiTheme="minorHAnsi" w:cstheme="minorHAnsi"/>
        </w:rPr>
        <w:t xml:space="preserve"> View after selection of Shop floor and Date.</w:t>
      </w:r>
    </w:p>
    <w:p w14:paraId="5DADA9AD" w14:textId="11D7F359" w:rsid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01B4DBCF" wp14:editId="24FDC4BE">
            <wp:extent cx="6645910" cy="2876550"/>
            <wp:effectExtent l="19050" t="19050" r="21590" b="19050"/>
            <wp:docPr id="1562020208" name="Picture 156202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876550"/>
                    </a:xfrm>
                    <a:prstGeom prst="rect">
                      <a:avLst/>
                    </a:prstGeom>
                    <a:ln>
                      <a:solidFill>
                        <a:schemeClr val="tx1"/>
                      </a:solidFill>
                    </a:ln>
                  </pic:spPr>
                </pic:pic>
              </a:graphicData>
            </a:graphic>
          </wp:inline>
        </w:drawing>
      </w:r>
    </w:p>
    <w:p w14:paraId="6466101E" w14:textId="595AC5E7" w:rsidR="000C4752" w:rsidRDefault="000C4752" w:rsidP="000C4752">
      <w:pPr>
        <w:pStyle w:val="NormalWeb"/>
        <w:numPr>
          <w:ilvl w:val="0"/>
          <w:numId w:val="66"/>
        </w:numPr>
        <w:rPr>
          <w:rFonts w:asciiTheme="minorHAnsi" w:hAnsiTheme="minorHAnsi" w:cstheme="minorHAnsi"/>
        </w:rPr>
      </w:pPr>
      <w:r>
        <w:rPr>
          <w:rFonts w:asciiTheme="minorHAnsi" w:hAnsiTheme="minorHAnsi" w:cstheme="minorHAnsi"/>
        </w:rPr>
        <w:t xml:space="preserve">Job Details display based on Job order’s </w:t>
      </w:r>
      <w:r w:rsidRPr="000C4752">
        <w:rPr>
          <w:rFonts w:asciiTheme="minorHAnsi" w:hAnsiTheme="minorHAnsi" w:cstheme="minorHAnsi"/>
          <w:noProof/>
        </w:rPr>
        <w:drawing>
          <wp:inline distT="0" distB="0" distL="0" distR="0" wp14:anchorId="5CE2D5E7" wp14:editId="3D456583">
            <wp:extent cx="180975" cy="161410"/>
            <wp:effectExtent l="0" t="0" r="0" b="0"/>
            <wp:docPr id="1562020210" name="Picture 15620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2951" cy="172091"/>
                    </a:xfrm>
                    <a:prstGeom prst="rect">
                      <a:avLst/>
                    </a:prstGeom>
                  </pic:spPr>
                </pic:pic>
              </a:graphicData>
            </a:graphic>
          </wp:inline>
        </w:drawing>
      </w:r>
      <w:r w:rsidRPr="000C4752">
        <w:rPr>
          <w:rFonts w:asciiTheme="minorHAnsi" w:hAnsiTheme="minorHAnsi" w:cstheme="minorHAnsi"/>
        </w:rPr>
        <w:t xml:space="preserve"> </w:t>
      </w:r>
      <w:r>
        <w:rPr>
          <w:rFonts w:asciiTheme="minorHAnsi" w:hAnsiTheme="minorHAnsi" w:cstheme="minorHAnsi"/>
        </w:rPr>
        <w:t>(i) button clicked</w:t>
      </w:r>
    </w:p>
    <w:p w14:paraId="092F26FC" w14:textId="79AE4AFE"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noProof/>
        </w:rPr>
        <w:drawing>
          <wp:inline distT="0" distB="0" distL="0" distR="0" wp14:anchorId="0FE507D3" wp14:editId="12CEA23B">
            <wp:extent cx="6645910" cy="2737485"/>
            <wp:effectExtent l="19050" t="19050" r="21590" b="24765"/>
            <wp:docPr id="1562020209" name="Picture 15620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2737485"/>
                    </a:xfrm>
                    <a:prstGeom prst="rect">
                      <a:avLst/>
                    </a:prstGeom>
                    <a:ln>
                      <a:solidFill>
                        <a:schemeClr val="tx1"/>
                      </a:solidFill>
                    </a:ln>
                  </pic:spPr>
                </pic:pic>
              </a:graphicData>
            </a:graphic>
          </wp:inline>
        </w:drawing>
      </w:r>
      <w:r>
        <w:rPr>
          <w:rFonts w:asciiTheme="minorHAnsi" w:hAnsiTheme="minorHAnsi" w:cstheme="minorHAnsi"/>
        </w:rPr>
        <w:br/>
      </w:r>
    </w:p>
    <w:p w14:paraId="6FEF5450" w14:textId="77777777" w:rsidR="000C4752" w:rsidRPr="000C4752" w:rsidRDefault="000C4752" w:rsidP="000C4752">
      <w:pPr>
        <w:pStyle w:val="NormalWeb"/>
        <w:rPr>
          <w:rFonts w:asciiTheme="minorHAnsi" w:hAnsiTheme="minorHAnsi" w:cstheme="minorHAnsi"/>
        </w:rPr>
      </w:pPr>
      <w:r w:rsidRPr="000C4752">
        <w:rPr>
          <w:rFonts w:asciiTheme="minorHAnsi" w:hAnsiTheme="minorHAnsi" w:cstheme="minorHAnsi"/>
        </w:rPr>
        <w:t xml:space="preserve">By using the shift tabs and reviewing the data table, you can effectively monitor and </w:t>
      </w:r>
      <w:proofErr w:type="spellStart"/>
      <w:r w:rsidRPr="000C4752">
        <w:rPr>
          <w:rFonts w:asciiTheme="minorHAnsi" w:hAnsiTheme="minorHAnsi" w:cstheme="minorHAnsi"/>
        </w:rPr>
        <w:t>analyze</w:t>
      </w:r>
      <w:proofErr w:type="spellEnd"/>
      <w:r w:rsidRPr="000C4752">
        <w:rPr>
          <w:rFonts w:asciiTheme="minorHAnsi" w:hAnsiTheme="minorHAnsi" w:cstheme="minorHAnsi"/>
        </w:rPr>
        <w:t xml:space="preserve"> job performance and production metrics across different shifts.</w:t>
      </w:r>
    </w:p>
    <w:p w14:paraId="670AA7FA" w14:textId="77777777" w:rsidR="000C4752" w:rsidRPr="000C4752" w:rsidRDefault="000C4752" w:rsidP="000C4752"/>
    <w:sectPr w:rsidR="000C4752" w:rsidRPr="000C4752" w:rsidSect="008C16C1">
      <w:headerReference w:type="default" r:id="rId126"/>
      <w:footerReference w:type="default" r:id="rId127"/>
      <w:pgSz w:w="11906" w:h="16838"/>
      <w:pgMar w:top="720" w:right="720" w:bottom="720" w:left="720" w:header="708" w:footer="708" w:gutter="0"/>
      <w:pgBorders w:offsetFrom="page">
        <w:top w:val="dotted" w:sz="4" w:space="24" w:color="auto"/>
        <w:left w:val="dotted" w:sz="4" w:space="24" w:color="auto"/>
        <w:bottom w:val="dotted" w:sz="4" w:space="24" w:color="auto"/>
        <w:right w:val="dotted"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AD35C6" w14:textId="77777777" w:rsidR="006F1B53" w:rsidRDefault="006F1B53" w:rsidP="008C16C1">
      <w:pPr>
        <w:spacing w:after="0" w:line="240" w:lineRule="auto"/>
      </w:pPr>
      <w:r>
        <w:separator/>
      </w:r>
    </w:p>
  </w:endnote>
  <w:endnote w:type="continuationSeparator" w:id="0">
    <w:p w14:paraId="67B2E91A" w14:textId="77777777" w:rsidR="006F1B53" w:rsidRDefault="006F1B53" w:rsidP="008C1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6705416"/>
      <w:docPartObj>
        <w:docPartGallery w:val="Page Numbers (Bottom of Page)"/>
        <w:docPartUnique/>
      </w:docPartObj>
    </w:sdtPr>
    <w:sdtEndPr>
      <w:rPr>
        <w:noProof/>
      </w:rPr>
    </w:sdtEndPr>
    <w:sdtContent>
      <w:p w14:paraId="153C4E17" w14:textId="198B4E18" w:rsidR="001A4F6D" w:rsidRDefault="001A4F6D">
        <w:pPr>
          <w:pStyle w:val="Footer"/>
        </w:pPr>
        <w:r>
          <w:fldChar w:fldCharType="begin"/>
        </w:r>
        <w:r>
          <w:instrText xml:space="preserve"> PAGE   \* MERGEFORMAT </w:instrText>
        </w:r>
        <w:r>
          <w:fldChar w:fldCharType="separate"/>
        </w:r>
        <w:r w:rsidR="00812B10">
          <w:rPr>
            <w:noProof/>
          </w:rPr>
          <w:t>7</w:t>
        </w:r>
        <w:r>
          <w:rPr>
            <w:noProof/>
          </w:rPr>
          <w:fldChar w:fldCharType="end"/>
        </w:r>
      </w:p>
    </w:sdtContent>
  </w:sdt>
  <w:p w14:paraId="458C8918" w14:textId="77777777" w:rsidR="001A4F6D" w:rsidRDefault="001A4F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A373B5" w14:textId="77777777" w:rsidR="006F1B53" w:rsidRDefault="006F1B53" w:rsidP="008C16C1">
      <w:pPr>
        <w:spacing w:after="0" w:line="240" w:lineRule="auto"/>
      </w:pPr>
      <w:r>
        <w:separator/>
      </w:r>
    </w:p>
  </w:footnote>
  <w:footnote w:type="continuationSeparator" w:id="0">
    <w:p w14:paraId="44927710" w14:textId="77777777" w:rsidR="006F1B53" w:rsidRDefault="006F1B53" w:rsidP="008C16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9A018" w14:textId="77777777" w:rsidR="001A4F6D" w:rsidRDefault="001A4F6D">
    <w:pPr>
      <w:pStyle w:val="Header"/>
    </w:pPr>
    <w:r>
      <w:rPr>
        <w:noProof/>
        <w:lang w:eastAsia="en-IN"/>
      </w:rPr>
      <w:drawing>
        <wp:inline distT="0" distB="0" distL="0" distR="0" wp14:anchorId="46FC82A6" wp14:editId="602D02FA">
          <wp:extent cx="342900" cy="34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Slogo.png"/>
                  <pic:cNvPicPr/>
                </pic:nvPicPr>
                <pic:blipFill>
                  <a:blip r:embed="rId1">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58BF8FDC" w14:textId="77777777" w:rsidR="001A4F6D" w:rsidRDefault="001A4F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6212F"/>
    <w:multiLevelType w:val="multilevel"/>
    <w:tmpl w:val="83B07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B14F9"/>
    <w:multiLevelType w:val="multilevel"/>
    <w:tmpl w:val="2432E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61EA9"/>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524F6"/>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D5AE1"/>
    <w:multiLevelType w:val="multilevel"/>
    <w:tmpl w:val="4A82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D1E30"/>
    <w:multiLevelType w:val="multilevel"/>
    <w:tmpl w:val="752C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A2A3B"/>
    <w:multiLevelType w:val="multilevel"/>
    <w:tmpl w:val="B324D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84850"/>
    <w:multiLevelType w:val="hybridMultilevel"/>
    <w:tmpl w:val="152238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931CC2"/>
    <w:multiLevelType w:val="multilevel"/>
    <w:tmpl w:val="05BC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7B603C"/>
    <w:multiLevelType w:val="multilevel"/>
    <w:tmpl w:val="691A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1349C"/>
    <w:multiLevelType w:val="multilevel"/>
    <w:tmpl w:val="966C477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8D1FDD"/>
    <w:multiLevelType w:val="multilevel"/>
    <w:tmpl w:val="17FC6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511EA0"/>
    <w:multiLevelType w:val="multilevel"/>
    <w:tmpl w:val="1454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802EB9"/>
    <w:multiLevelType w:val="multilevel"/>
    <w:tmpl w:val="659A4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8A6412"/>
    <w:multiLevelType w:val="multilevel"/>
    <w:tmpl w:val="A48A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B92806"/>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472BD"/>
    <w:multiLevelType w:val="multilevel"/>
    <w:tmpl w:val="F79E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04065E"/>
    <w:multiLevelType w:val="multilevel"/>
    <w:tmpl w:val="E634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EC0BE4"/>
    <w:multiLevelType w:val="multilevel"/>
    <w:tmpl w:val="1454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239F0"/>
    <w:multiLevelType w:val="multilevel"/>
    <w:tmpl w:val="C2EA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21974"/>
    <w:multiLevelType w:val="multilevel"/>
    <w:tmpl w:val="752C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3A0E91"/>
    <w:multiLevelType w:val="multilevel"/>
    <w:tmpl w:val="F772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973B3B"/>
    <w:multiLevelType w:val="multilevel"/>
    <w:tmpl w:val="25A6C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735156"/>
    <w:multiLevelType w:val="multilevel"/>
    <w:tmpl w:val="14542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E17849"/>
    <w:multiLevelType w:val="multilevel"/>
    <w:tmpl w:val="BF54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D56D19"/>
    <w:multiLevelType w:val="hybridMultilevel"/>
    <w:tmpl w:val="45203E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C252233"/>
    <w:multiLevelType w:val="multilevel"/>
    <w:tmpl w:val="F2F07C0E"/>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4437CA"/>
    <w:multiLevelType w:val="multilevel"/>
    <w:tmpl w:val="3954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1D6FCE"/>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9618E7"/>
    <w:multiLevelType w:val="multilevel"/>
    <w:tmpl w:val="15248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034BBB"/>
    <w:multiLevelType w:val="multilevel"/>
    <w:tmpl w:val="0588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3522E2"/>
    <w:multiLevelType w:val="multilevel"/>
    <w:tmpl w:val="F79E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941E89"/>
    <w:multiLevelType w:val="multilevel"/>
    <w:tmpl w:val="412EF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EB18FC"/>
    <w:multiLevelType w:val="multilevel"/>
    <w:tmpl w:val="60E0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ED6436"/>
    <w:multiLevelType w:val="multilevel"/>
    <w:tmpl w:val="8BEC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441EA1"/>
    <w:multiLevelType w:val="hybridMultilevel"/>
    <w:tmpl w:val="936C0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D46422A"/>
    <w:multiLevelType w:val="multilevel"/>
    <w:tmpl w:val="28CE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7C389F"/>
    <w:multiLevelType w:val="multilevel"/>
    <w:tmpl w:val="DD7E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1026FE"/>
    <w:multiLevelType w:val="multilevel"/>
    <w:tmpl w:val="556C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915EE3"/>
    <w:multiLevelType w:val="multilevel"/>
    <w:tmpl w:val="DEDE9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4D66BD"/>
    <w:multiLevelType w:val="multilevel"/>
    <w:tmpl w:val="10968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535F10"/>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BF7D72"/>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4766E4"/>
    <w:multiLevelType w:val="multilevel"/>
    <w:tmpl w:val="752C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A27236"/>
    <w:multiLevelType w:val="multilevel"/>
    <w:tmpl w:val="752C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666259"/>
    <w:multiLevelType w:val="hybridMultilevel"/>
    <w:tmpl w:val="82CE85B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598C0E0F"/>
    <w:multiLevelType w:val="multilevel"/>
    <w:tmpl w:val="576A0150"/>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123113"/>
    <w:multiLevelType w:val="hybridMultilevel"/>
    <w:tmpl w:val="212E6C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A483C6B"/>
    <w:multiLevelType w:val="multilevel"/>
    <w:tmpl w:val="752C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355AB7"/>
    <w:multiLevelType w:val="hybridMultilevel"/>
    <w:tmpl w:val="52E4873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0" w15:restartNumberingAfterBreak="0">
    <w:nsid w:val="5B633F4F"/>
    <w:multiLevelType w:val="multilevel"/>
    <w:tmpl w:val="08340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B87891"/>
    <w:multiLevelType w:val="hybridMultilevel"/>
    <w:tmpl w:val="3EE65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D2820C6"/>
    <w:multiLevelType w:val="hybridMultilevel"/>
    <w:tmpl w:val="568CC7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FEC2CC4"/>
    <w:multiLevelType w:val="multilevel"/>
    <w:tmpl w:val="2432E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C47EDE"/>
    <w:multiLevelType w:val="multilevel"/>
    <w:tmpl w:val="C43E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530914"/>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3971CE"/>
    <w:multiLevelType w:val="multilevel"/>
    <w:tmpl w:val="7196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3E1F30"/>
    <w:multiLevelType w:val="multilevel"/>
    <w:tmpl w:val="752C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703919"/>
    <w:multiLevelType w:val="multilevel"/>
    <w:tmpl w:val="77F20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5BC1F12"/>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2D1DC7"/>
    <w:multiLevelType w:val="multilevel"/>
    <w:tmpl w:val="3954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EE4811"/>
    <w:multiLevelType w:val="multilevel"/>
    <w:tmpl w:val="752C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953273"/>
    <w:multiLevelType w:val="multilevel"/>
    <w:tmpl w:val="3954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8D72E5"/>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7D5EBB"/>
    <w:multiLevelType w:val="multilevel"/>
    <w:tmpl w:val="F8E4F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827DE3"/>
    <w:multiLevelType w:val="multilevel"/>
    <w:tmpl w:val="A464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D7492C"/>
    <w:multiLevelType w:val="multilevel"/>
    <w:tmpl w:val="3954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4A6EC0"/>
    <w:multiLevelType w:val="multilevel"/>
    <w:tmpl w:val="00AE5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EF6BEA"/>
    <w:multiLevelType w:val="multilevel"/>
    <w:tmpl w:val="711CB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F25CA0"/>
    <w:multiLevelType w:val="multilevel"/>
    <w:tmpl w:val="5FCED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AC2345C"/>
    <w:multiLevelType w:val="multilevel"/>
    <w:tmpl w:val="C262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638C3"/>
    <w:multiLevelType w:val="multilevel"/>
    <w:tmpl w:val="8E084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F83954"/>
    <w:multiLevelType w:val="multilevel"/>
    <w:tmpl w:val="0F9AD1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7CF16C7E"/>
    <w:multiLevelType w:val="multilevel"/>
    <w:tmpl w:val="ED7C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C54AA7"/>
    <w:multiLevelType w:val="multilevel"/>
    <w:tmpl w:val="4E00D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DFD3154"/>
    <w:multiLevelType w:val="multilevel"/>
    <w:tmpl w:val="F79E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7459427">
    <w:abstractNumId w:val="46"/>
  </w:num>
  <w:num w:numId="2" w16cid:durableId="224878864">
    <w:abstractNumId w:val="35"/>
  </w:num>
  <w:num w:numId="3" w16cid:durableId="1764835199">
    <w:abstractNumId w:val="17"/>
  </w:num>
  <w:num w:numId="4" w16cid:durableId="2038003621">
    <w:abstractNumId w:val="54"/>
  </w:num>
  <w:num w:numId="5" w16cid:durableId="1147749382">
    <w:abstractNumId w:val="51"/>
  </w:num>
  <w:num w:numId="6" w16cid:durableId="1473325907">
    <w:abstractNumId w:val="20"/>
  </w:num>
  <w:num w:numId="7" w16cid:durableId="1266621640">
    <w:abstractNumId w:val="5"/>
  </w:num>
  <w:num w:numId="8" w16cid:durableId="1375733716">
    <w:abstractNumId w:val="48"/>
  </w:num>
  <w:num w:numId="9" w16cid:durableId="1414280539">
    <w:abstractNumId w:val="61"/>
  </w:num>
  <w:num w:numId="10" w16cid:durableId="1670982100">
    <w:abstractNumId w:val="43"/>
  </w:num>
  <w:num w:numId="11" w16cid:durableId="658266102">
    <w:abstractNumId w:val="57"/>
  </w:num>
  <w:num w:numId="12" w16cid:durableId="47386593">
    <w:abstractNumId w:val="44"/>
  </w:num>
  <w:num w:numId="13" w16cid:durableId="1475831375">
    <w:abstractNumId w:val="38"/>
  </w:num>
  <w:num w:numId="14" w16cid:durableId="794909129">
    <w:abstractNumId w:val="55"/>
  </w:num>
  <w:num w:numId="15" w16cid:durableId="1324816617">
    <w:abstractNumId w:val="15"/>
  </w:num>
  <w:num w:numId="16" w16cid:durableId="1456172271">
    <w:abstractNumId w:val="45"/>
  </w:num>
  <w:num w:numId="17" w16cid:durableId="364406683">
    <w:abstractNumId w:val="67"/>
  </w:num>
  <w:num w:numId="18" w16cid:durableId="1772356513">
    <w:abstractNumId w:val="2"/>
  </w:num>
  <w:num w:numId="19" w16cid:durableId="1067415972">
    <w:abstractNumId w:val="63"/>
  </w:num>
  <w:num w:numId="20" w16cid:durableId="324551626">
    <w:abstractNumId w:val="3"/>
  </w:num>
  <w:num w:numId="21" w16cid:durableId="683631410">
    <w:abstractNumId w:val="41"/>
  </w:num>
  <w:num w:numId="22" w16cid:durableId="1728185901">
    <w:abstractNumId w:val="59"/>
  </w:num>
  <w:num w:numId="23" w16cid:durableId="721251546">
    <w:abstractNumId w:val="26"/>
  </w:num>
  <w:num w:numId="24" w16cid:durableId="1560897714">
    <w:abstractNumId w:val="42"/>
  </w:num>
  <w:num w:numId="25" w16cid:durableId="1835145800">
    <w:abstractNumId w:val="28"/>
  </w:num>
  <w:num w:numId="26" w16cid:durableId="827358830">
    <w:abstractNumId w:val="71"/>
  </w:num>
  <w:num w:numId="27" w16cid:durableId="24673144">
    <w:abstractNumId w:val="74"/>
  </w:num>
  <w:num w:numId="28" w16cid:durableId="839075798">
    <w:abstractNumId w:val="11"/>
  </w:num>
  <w:num w:numId="29" w16cid:durableId="1358851061">
    <w:abstractNumId w:val="13"/>
  </w:num>
  <w:num w:numId="30" w16cid:durableId="997071493">
    <w:abstractNumId w:val="32"/>
  </w:num>
  <w:num w:numId="31" w16cid:durableId="1071973450">
    <w:abstractNumId w:val="69"/>
  </w:num>
  <w:num w:numId="32" w16cid:durableId="273102417">
    <w:abstractNumId w:val="62"/>
  </w:num>
  <w:num w:numId="33" w16cid:durableId="473256533">
    <w:abstractNumId w:val="23"/>
  </w:num>
  <w:num w:numId="34" w16cid:durableId="1297105261">
    <w:abstractNumId w:val="8"/>
  </w:num>
  <w:num w:numId="35" w16cid:durableId="1963992729">
    <w:abstractNumId w:val="64"/>
  </w:num>
  <w:num w:numId="36" w16cid:durableId="666205707">
    <w:abstractNumId w:val="68"/>
  </w:num>
  <w:num w:numId="37" w16cid:durableId="1592352693">
    <w:abstractNumId w:val="21"/>
  </w:num>
  <w:num w:numId="38" w16cid:durableId="773865963">
    <w:abstractNumId w:val="70"/>
  </w:num>
  <w:num w:numId="39" w16cid:durableId="1287586074">
    <w:abstractNumId w:val="47"/>
  </w:num>
  <w:num w:numId="40" w16cid:durableId="789321593">
    <w:abstractNumId w:val="73"/>
  </w:num>
  <w:num w:numId="41" w16cid:durableId="1778328255">
    <w:abstractNumId w:val="31"/>
  </w:num>
  <w:num w:numId="42" w16cid:durableId="2134711388">
    <w:abstractNumId w:val="33"/>
  </w:num>
  <w:num w:numId="43" w16cid:durableId="780303234">
    <w:abstractNumId w:val="22"/>
  </w:num>
  <w:num w:numId="44" w16cid:durableId="1667900666">
    <w:abstractNumId w:val="0"/>
  </w:num>
  <w:num w:numId="45" w16cid:durableId="2008744466">
    <w:abstractNumId w:val="10"/>
  </w:num>
  <w:num w:numId="46" w16cid:durableId="1293244283">
    <w:abstractNumId w:val="9"/>
  </w:num>
  <w:num w:numId="47" w16cid:durableId="832061602">
    <w:abstractNumId w:val="24"/>
  </w:num>
  <w:num w:numId="48" w16cid:durableId="358550343">
    <w:abstractNumId w:val="56"/>
  </w:num>
  <w:num w:numId="49" w16cid:durableId="2071885115">
    <w:abstractNumId w:val="30"/>
  </w:num>
  <w:num w:numId="50" w16cid:durableId="1943999710">
    <w:abstractNumId w:val="36"/>
  </w:num>
  <w:num w:numId="51" w16cid:durableId="628558792">
    <w:abstractNumId w:val="29"/>
  </w:num>
  <w:num w:numId="52" w16cid:durableId="247472065">
    <w:abstractNumId w:val="39"/>
  </w:num>
  <w:num w:numId="53" w16cid:durableId="2108694644">
    <w:abstractNumId w:val="37"/>
  </w:num>
  <w:num w:numId="54" w16cid:durableId="864948780">
    <w:abstractNumId w:val="14"/>
  </w:num>
  <w:num w:numId="55" w16cid:durableId="1014497670">
    <w:abstractNumId w:val="72"/>
  </w:num>
  <w:num w:numId="56" w16cid:durableId="789588325">
    <w:abstractNumId w:val="40"/>
  </w:num>
  <w:num w:numId="57" w16cid:durableId="2068452751">
    <w:abstractNumId w:val="53"/>
  </w:num>
  <w:num w:numId="58" w16cid:durableId="1088695204">
    <w:abstractNumId w:val="1"/>
  </w:num>
  <w:num w:numId="59" w16cid:durableId="1720861145">
    <w:abstractNumId w:val="58"/>
  </w:num>
  <w:num w:numId="60" w16cid:durableId="852957930">
    <w:abstractNumId w:val="50"/>
  </w:num>
  <w:num w:numId="61" w16cid:durableId="2078553412">
    <w:abstractNumId w:val="34"/>
  </w:num>
  <w:num w:numId="62" w16cid:durableId="1176774908">
    <w:abstractNumId w:val="19"/>
  </w:num>
  <w:num w:numId="63" w16cid:durableId="884367491">
    <w:abstractNumId w:val="4"/>
  </w:num>
  <w:num w:numId="64" w16cid:durableId="1797596742">
    <w:abstractNumId w:val="65"/>
  </w:num>
  <w:num w:numId="65" w16cid:durableId="1245803795">
    <w:abstractNumId w:val="6"/>
  </w:num>
  <w:num w:numId="66" w16cid:durableId="1193375466">
    <w:abstractNumId w:val="12"/>
  </w:num>
  <w:num w:numId="67" w16cid:durableId="1927034750">
    <w:abstractNumId w:val="18"/>
  </w:num>
  <w:num w:numId="68" w16cid:durableId="776947139">
    <w:abstractNumId w:val="52"/>
  </w:num>
  <w:num w:numId="69" w16cid:durableId="1965454522">
    <w:abstractNumId w:val="25"/>
  </w:num>
  <w:num w:numId="70" w16cid:durableId="2124565993">
    <w:abstractNumId w:val="7"/>
  </w:num>
  <w:num w:numId="71" w16cid:durableId="1259824425">
    <w:abstractNumId w:val="27"/>
  </w:num>
  <w:num w:numId="72" w16cid:durableId="331445766">
    <w:abstractNumId w:val="66"/>
  </w:num>
  <w:num w:numId="73" w16cid:durableId="586772751">
    <w:abstractNumId w:val="60"/>
  </w:num>
  <w:num w:numId="74" w16cid:durableId="228537497">
    <w:abstractNumId w:val="49"/>
  </w:num>
  <w:num w:numId="75" w16cid:durableId="135687700">
    <w:abstractNumId w:val="16"/>
  </w:num>
  <w:num w:numId="76" w16cid:durableId="1272778600">
    <w:abstractNumId w:val="7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B02"/>
    <w:rsid w:val="000076A5"/>
    <w:rsid w:val="000121A3"/>
    <w:rsid w:val="000143E7"/>
    <w:rsid w:val="00045F5E"/>
    <w:rsid w:val="0007691A"/>
    <w:rsid w:val="000B58FA"/>
    <w:rsid w:val="000C4752"/>
    <w:rsid w:val="000F181E"/>
    <w:rsid w:val="00143EEC"/>
    <w:rsid w:val="00170EA6"/>
    <w:rsid w:val="0018297C"/>
    <w:rsid w:val="001A4F6D"/>
    <w:rsid w:val="00232B80"/>
    <w:rsid w:val="002824BA"/>
    <w:rsid w:val="002D5A30"/>
    <w:rsid w:val="00305A71"/>
    <w:rsid w:val="00330665"/>
    <w:rsid w:val="00366093"/>
    <w:rsid w:val="003B000E"/>
    <w:rsid w:val="003D3B02"/>
    <w:rsid w:val="00412E38"/>
    <w:rsid w:val="004253BB"/>
    <w:rsid w:val="00431384"/>
    <w:rsid w:val="00436B73"/>
    <w:rsid w:val="004A2D94"/>
    <w:rsid w:val="004D613B"/>
    <w:rsid w:val="004F0EB7"/>
    <w:rsid w:val="00507F0A"/>
    <w:rsid w:val="0054759A"/>
    <w:rsid w:val="005A5ED2"/>
    <w:rsid w:val="005C6E64"/>
    <w:rsid w:val="00616D76"/>
    <w:rsid w:val="00672631"/>
    <w:rsid w:val="00692691"/>
    <w:rsid w:val="006B5E3D"/>
    <w:rsid w:val="006F1B53"/>
    <w:rsid w:val="00713949"/>
    <w:rsid w:val="007177B4"/>
    <w:rsid w:val="007346E7"/>
    <w:rsid w:val="00757CF6"/>
    <w:rsid w:val="007A6950"/>
    <w:rsid w:val="0080024C"/>
    <w:rsid w:val="00812B10"/>
    <w:rsid w:val="008152D4"/>
    <w:rsid w:val="00832666"/>
    <w:rsid w:val="00843A68"/>
    <w:rsid w:val="00873582"/>
    <w:rsid w:val="0088747F"/>
    <w:rsid w:val="00890556"/>
    <w:rsid w:val="008C16C1"/>
    <w:rsid w:val="008C72BB"/>
    <w:rsid w:val="00932613"/>
    <w:rsid w:val="00964018"/>
    <w:rsid w:val="00973295"/>
    <w:rsid w:val="00973B84"/>
    <w:rsid w:val="009A57B4"/>
    <w:rsid w:val="009C6A29"/>
    <w:rsid w:val="00A14EC6"/>
    <w:rsid w:val="00A638DE"/>
    <w:rsid w:val="00A660E3"/>
    <w:rsid w:val="00AD527D"/>
    <w:rsid w:val="00AE7B33"/>
    <w:rsid w:val="00AF443C"/>
    <w:rsid w:val="00B43475"/>
    <w:rsid w:val="00B81376"/>
    <w:rsid w:val="00B91EE5"/>
    <w:rsid w:val="00B96656"/>
    <w:rsid w:val="00BA1FD7"/>
    <w:rsid w:val="00BC00D6"/>
    <w:rsid w:val="00C2301F"/>
    <w:rsid w:val="00C25BB7"/>
    <w:rsid w:val="00C66803"/>
    <w:rsid w:val="00D26682"/>
    <w:rsid w:val="00D84812"/>
    <w:rsid w:val="00DB5A2D"/>
    <w:rsid w:val="00DC338A"/>
    <w:rsid w:val="00DC41EF"/>
    <w:rsid w:val="00DE7E31"/>
    <w:rsid w:val="00E059EA"/>
    <w:rsid w:val="00E05E64"/>
    <w:rsid w:val="00E10A4D"/>
    <w:rsid w:val="00E12717"/>
    <w:rsid w:val="00E32B7E"/>
    <w:rsid w:val="00ED2E9C"/>
    <w:rsid w:val="00F0447B"/>
    <w:rsid w:val="00F728B2"/>
    <w:rsid w:val="00FF3437"/>
    <w:rsid w:val="0AD061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44471E"/>
  <w15:chartTrackingRefBased/>
  <w15:docId w15:val="{74134FC6-FA03-4130-930D-859820C0C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A30"/>
  </w:style>
  <w:style w:type="paragraph" w:styleId="Heading1">
    <w:name w:val="heading 1"/>
    <w:basedOn w:val="Normal"/>
    <w:next w:val="Normal"/>
    <w:link w:val="Heading1Char"/>
    <w:uiPriority w:val="9"/>
    <w:qFormat/>
    <w:rsid w:val="003D3B0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3D3B0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3D3B02"/>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3D3B02"/>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3D3B02"/>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3D3B0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D3B0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D3B0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3D3B0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3B02"/>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3D3B02"/>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3D3B02"/>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3D3B02"/>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3D3B02"/>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3D3B02"/>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3D3B0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D3B02"/>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3D3B0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3D3B02"/>
    <w:pPr>
      <w:spacing w:line="240" w:lineRule="auto"/>
    </w:pPr>
    <w:rPr>
      <w:b/>
      <w:bCs/>
      <w:color w:val="5B9BD5" w:themeColor="accent1"/>
      <w:sz w:val="18"/>
      <w:szCs w:val="18"/>
    </w:rPr>
  </w:style>
  <w:style w:type="paragraph" w:styleId="Title">
    <w:name w:val="Title"/>
    <w:basedOn w:val="Normal"/>
    <w:next w:val="Normal"/>
    <w:link w:val="TitleChar"/>
    <w:uiPriority w:val="10"/>
    <w:qFormat/>
    <w:rsid w:val="003D3B0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3D3B02"/>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3D3B0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D3B02"/>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3D3B02"/>
    <w:rPr>
      <w:b/>
      <w:bCs/>
    </w:rPr>
  </w:style>
  <w:style w:type="character" w:styleId="Emphasis">
    <w:name w:val="Emphasis"/>
    <w:basedOn w:val="DefaultParagraphFont"/>
    <w:uiPriority w:val="20"/>
    <w:qFormat/>
    <w:rsid w:val="003D3B02"/>
    <w:rPr>
      <w:i/>
      <w:iCs/>
    </w:rPr>
  </w:style>
  <w:style w:type="paragraph" w:styleId="NoSpacing">
    <w:name w:val="No Spacing"/>
    <w:uiPriority w:val="1"/>
    <w:qFormat/>
    <w:rsid w:val="003D3B02"/>
    <w:pPr>
      <w:spacing w:after="0" w:line="240" w:lineRule="auto"/>
    </w:pPr>
  </w:style>
  <w:style w:type="paragraph" w:styleId="Quote">
    <w:name w:val="Quote"/>
    <w:basedOn w:val="Normal"/>
    <w:next w:val="Normal"/>
    <w:link w:val="QuoteChar"/>
    <w:uiPriority w:val="29"/>
    <w:qFormat/>
    <w:rsid w:val="003D3B02"/>
    <w:rPr>
      <w:i/>
      <w:iCs/>
      <w:color w:val="000000" w:themeColor="text1"/>
    </w:rPr>
  </w:style>
  <w:style w:type="character" w:customStyle="1" w:styleId="QuoteChar">
    <w:name w:val="Quote Char"/>
    <w:basedOn w:val="DefaultParagraphFont"/>
    <w:link w:val="Quote"/>
    <w:uiPriority w:val="29"/>
    <w:rsid w:val="003D3B02"/>
    <w:rPr>
      <w:i/>
      <w:iCs/>
      <w:color w:val="000000" w:themeColor="text1"/>
    </w:rPr>
  </w:style>
  <w:style w:type="paragraph" w:styleId="IntenseQuote">
    <w:name w:val="Intense Quote"/>
    <w:basedOn w:val="Normal"/>
    <w:next w:val="Normal"/>
    <w:link w:val="IntenseQuoteChar"/>
    <w:uiPriority w:val="30"/>
    <w:qFormat/>
    <w:rsid w:val="003D3B02"/>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3D3B02"/>
    <w:rPr>
      <w:b/>
      <w:bCs/>
      <w:i/>
      <w:iCs/>
      <w:color w:val="5B9BD5" w:themeColor="accent1"/>
    </w:rPr>
  </w:style>
  <w:style w:type="character" w:styleId="SubtleEmphasis">
    <w:name w:val="Subtle Emphasis"/>
    <w:basedOn w:val="DefaultParagraphFont"/>
    <w:uiPriority w:val="19"/>
    <w:qFormat/>
    <w:rsid w:val="003D3B02"/>
    <w:rPr>
      <w:i/>
      <w:iCs/>
      <w:color w:val="808080" w:themeColor="text1" w:themeTint="7F"/>
    </w:rPr>
  </w:style>
  <w:style w:type="character" w:styleId="IntenseEmphasis">
    <w:name w:val="Intense Emphasis"/>
    <w:basedOn w:val="DefaultParagraphFont"/>
    <w:uiPriority w:val="21"/>
    <w:qFormat/>
    <w:rsid w:val="003D3B02"/>
    <w:rPr>
      <w:b/>
      <w:bCs/>
      <w:i/>
      <w:iCs/>
      <w:color w:val="5B9BD5" w:themeColor="accent1"/>
    </w:rPr>
  </w:style>
  <w:style w:type="character" w:styleId="SubtleReference">
    <w:name w:val="Subtle Reference"/>
    <w:basedOn w:val="DefaultParagraphFont"/>
    <w:uiPriority w:val="31"/>
    <w:qFormat/>
    <w:rsid w:val="003D3B02"/>
    <w:rPr>
      <w:smallCaps/>
      <w:color w:val="ED7D31" w:themeColor="accent2"/>
      <w:u w:val="single"/>
    </w:rPr>
  </w:style>
  <w:style w:type="character" w:styleId="IntenseReference">
    <w:name w:val="Intense Reference"/>
    <w:basedOn w:val="DefaultParagraphFont"/>
    <w:uiPriority w:val="32"/>
    <w:qFormat/>
    <w:rsid w:val="003D3B02"/>
    <w:rPr>
      <w:b/>
      <w:bCs/>
      <w:smallCaps/>
      <w:color w:val="ED7D31" w:themeColor="accent2"/>
      <w:spacing w:val="5"/>
      <w:u w:val="single"/>
    </w:rPr>
  </w:style>
  <w:style w:type="character" w:styleId="BookTitle">
    <w:name w:val="Book Title"/>
    <w:basedOn w:val="DefaultParagraphFont"/>
    <w:uiPriority w:val="33"/>
    <w:qFormat/>
    <w:rsid w:val="003D3B02"/>
    <w:rPr>
      <w:b/>
      <w:bCs/>
      <w:smallCaps/>
      <w:spacing w:val="5"/>
    </w:rPr>
  </w:style>
  <w:style w:type="paragraph" w:styleId="TOCHeading">
    <w:name w:val="TOC Heading"/>
    <w:basedOn w:val="Heading1"/>
    <w:next w:val="Normal"/>
    <w:uiPriority w:val="39"/>
    <w:unhideWhenUsed/>
    <w:qFormat/>
    <w:rsid w:val="003D3B02"/>
    <w:pPr>
      <w:outlineLvl w:val="9"/>
    </w:pPr>
  </w:style>
  <w:style w:type="paragraph" w:styleId="Header">
    <w:name w:val="header"/>
    <w:basedOn w:val="Normal"/>
    <w:link w:val="HeaderChar"/>
    <w:uiPriority w:val="99"/>
    <w:unhideWhenUsed/>
    <w:rsid w:val="008C16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16C1"/>
  </w:style>
  <w:style w:type="paragraph" w:styleId="Footer">
    <w:name w:val="footer"/>
    <w:basedOn w:val="Normal"/>
    <w:link w:val="FooterChar"/>
    <w:uiPriority w:val="99"/>
    <w:unhideWhenUsed/>
    <w:rsid w:val="008C16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16C1"/>
  </w:style>
  <w:style w:type="paragraph" w:styleId="BalloonText">
    <w:name w:val="Balloon Text"/>
    <w:basedOn w:val="Normal"/>
    <w:link w:val="BalloonTextChar"/>
    <w:uiPriority w:val="99"/>
    <w:semiHidden/>
    <w:unhideWhenUsed/>
    <w:rsid w:val="006726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2631"/>
    <w:rPr>
      <w:rFonts w:ascii="Segoe UI" w:hAnsi="Segoe UI" w:cs="Segoe UI"/>
      <w:sz w:val="18"/>
      <w:szCs w:val="18"/>
    </w:rPr>
  </w:style>
  <w:style w:type="paragraph" w:styleId="ListParagraph">
    <w:name w:val="List Paragraph"/>
    <w:basedOn w:val="Normal"/>
    <w:uiPriority w:val="34"/>
    <w:qFormat/>
    <w:rsid w:val="00672631"/>
    <w:pPr>
      <w:ind w:left="720"/>
      <w:contextualSpacing/>
    </w:pPr>
  </w:style>
  <w:style w:type="character" w:styleId="Hyperlink">
    <w:name w:val="Hyperlink"/>
    <w:basedOn w:val="DefaultParagraphFont"/>
    <w:uiPriority w:val="99"/>
    <w:unhideWhenUsed/>
    <w:rsid w:val="00973B84"/>
    <w:rPr>
      <w:color w:val="0563C1" w:themeColor="hyperlink"/>
      <w:u w:val="single"/>
    </w:rPr>
  </w:style>
  <w:style w:type="paragraph" w:styleId="NormalWeb">
    <w:name w:val="Normal (Web)"/>
    <w:basedOn w:val="Normal"/>
    <w:uiPriority w:val="99"/>
    <w:unhideWhenUsed/>
    <w:rsid w:val="00973B8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B91EE5"/>
    <w:rPr>
      <w:color w:val="808080"/>
    </w:rPr>
  </w:style>
  <w:style w:type="table" w:styleId="TableGrid">
    <w:name w:val="Table Grid"/>
    <w:basedOn w:val="TableNormal"/>
    <w:uiPriority w:val="39"/>
    <w:rsid w:val="00757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0C4752"/>
  </w:style>
  <w:style w:type="character" w:customStyle="1" w:styleId="mord">
    <w:name w:val="mord"/>
    <w:basedOn w:val="DefaultParagraphFont"/>
    <w:rsid w:val="000C4752"/>
  </w:style>
  <w:style w:type="character" w:customStyle="1" w:styleId="mrel">
    <w:name w:val="mrel"/>
    <w:basedOn w:val="DefaultParagraphFont"/>
    <w:rsid w:val="000C4752"/>
  </w:style>
  <w:style w:type="character" w:customStyle="1" w:styleId="delimsizing">
    <w:name w:val="delimsizing"/>
    <w:basedOn w:val="DefaultParagraphFont"/>
    <w:rsid w:val="000C4752"/>
  </w:style>
  <w:style w:type="character" w:customStyle="1" w:styleId="mbin">
    <w:name w:val="mbin"/>
    <w:basedOn w:val="DefaultParagraphFont"/>
    <w:rsid w:val="000C4752"/>
  </w:style>
  <w:style w:type="character" w:customStyle="1" w:styleId="vlist-s">
    <w:name w:val="vlist-s"/>
    <w:basedOn w:val="DefaultParagraphFont"/>
    <w:rsid w:val="000C4752"/>
  </w:style>
  <w:style w:type="character" w:styleId="HTMLCode">
    <w:name w:val="HTML Code"/>
    <w:basedOn w:val="DefaultParagraphFont"/>
    <w:uiPriority w:val="99"/>
    <w:semiHidden/>
    <w:unhideWhenUsed/>
    <w:rsid w:val="000C475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C4752"/>
    <w:rPr>
      <w:color w:val="954F72" w:themeColor="followedHyperlink"/>
      <w:u w:val="single"/>
    </w:rPr>
  </w:style>
  <w:style w:type="paragraph" w:styleId="TOC1">
    <w:name w:val="toc 1"/>
    <w:basedOn w:val="Normal"/>
    <w:next w:val="Normal"/>
    <w:autoRedefine/>
    <w:uiPriority w:val="39"/>
    <w:unhideWhenUsed/>
    <w:rsid w:val="002824BA"/>
    <w:pPr>
      <w:spacing w:after="100"/>
    </w:pPr>
  </w:style>
  <w:style w:type="paragraph" w:styleId="TOC3">
    <w:name w:val="toc 3"/>
    <w:basedOn w:val="Normal"/>
    <w:next w:val="Normal"/>
    <w:autoRedefine/>
    <w:uiPriority w:val="39"/>
    <w:unhideWhenUsed/>
    <w:rsid w:val="002824BA"/>
    <w:pPr>
      <w:spacing w:after="100"/>
      <w:ind w:left="440"/>
    </w:pPr>
  </w:style>
  <w:style w:type="paragraph" w:styleId="TOC2">
    <w:name w:val="toc 2"/>
    <w:basedOn w:val="Normal"/>
    <w:next w:val="Normal"/>
    <w:autoRedefine/>
    <w:uiPriority w:val="39"/>
    <w:unhideWhenUsed/>
    <w:rsid w:val="002824B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58666">
      <w:bodyDiv w:val="1"/>
      <w:marLeft w:val="0"/>
      <w:marRight w:val="0"/>
      <w:marTop w:val="0"/>
      <w:marBottom w:val="0"/>
      <w:divBdr>
        <w:top w:val="none" w:sz="0" w:space="0" w:color="auto"/>
        <w:left w:val="none" w:sz="0" w:space="0" w:color="auto"/>
        <w:bottom w:val="none" w:sz="0" w:space="0" w:color="auto"/>
        <w:right w:val="none" w:sz="0" w:space="0" w:color="auto"/>
      </w:divBdr>
    </w:div>
    <w:div w:id="40521029">
      <w:bodyDiv w:val="1"/>
      <w:marLeft w:val="0"/>
      <w:marRight w:val="0"/>
      <w:marTop w:val="0"/>
      <w:marBottom w:val="0"/>
      <w:divBdr>
        <w:top w:val="none" w:sz="0" w:space="0" w:color="auto"/>
        <w:left w:val="none" w:sz="0" w:space="0" w:color="auto"/>
        <w:bottom w:val="none" w:sz="0" w:space="0" w:color="auto"/>
        <w:right w:val="none" w:sz="0" w:space="0" w:color="auto"/>
      </w:divBdr>
    </w:div>
    <w:div w:id="53748099">
      <w:bodyDiv w:val="1"/>
      <w:marLeft w:val="0"/>
      <w:marRight w:val="0"/>
      <w:marTop w:val="0"/>
      <w:marBottom w:val="0"/>
      <w:divBdr>
        <w:top w:val="none" w:sz="0" w:space="0" w:color="auto"/>
        <w:left w:val="none" w:sz="0" w:space="0" w:color="auto"/>
        <w:bottom w:val="none" w:sz="0" w:space="0" w:color="auto"/>
        <w:right w:val="none" w:sz="0" w:space="0" w:color="auto"/>
      </w:divBdr>
    </w:div>
    <w:div w:id="95373772">
      <w:bodyDiv w:val="1"/>
      <w:marLeft w:val="0"/>
      <w:marRight w:val="0"/>
      <w:marTop w:val="0"/>
      <w:marBottom w:val="0"/>
      <w:divBdr>
        <w:top w:val="none" w:sz="0" w:space="0" w:color="auto"/>
        <w:left w:val="none" w:sz="0" w:space="0" w:color="auto"/>
        <w:bottom w:val="none" w:sz="0" w:space="0" w:color="auto"/>
        <w:right w:val="none" w:sz="0" w:space="0" w:color="auto"/>
      </w:divBdr>
    </w:div>
    <w:div w:id="125897972">
      <w:bodyDiv w:val="1"/>
      <w:marLeft w:val="0"/>
      <w:marRight w:val="0"/>
      <w:marTop w:val="0"/>
      <w:marBottom w:val="0"/>
      <w:divBdr>
        <w:top w:val="none" w:sz="0" w:space="0" w:color="auto"/>
        <w:left w:val="none" w:sz="0" w:space="0" w:color="auto"/>
        <w:bottom w:val="none" w:sz="0" w:space="0" w:color="auto"/>
        <w:right w:val="none" w:sz="0" w:space="0" w:color="auto"/>
      </w:divBdr>
    </w:div>
    <w:div w:id="162862810">
      <w:bodyDiv w:val="1"/>
      <w:marLeft w:val="0"/>
      <w:marRight w:val="0"/>
      <w:marTop w:val="0"/>
      <w:marBottom w:val="0"/>
      <w:divBdr>
        <w:top w:val="none" w:sz="0" w:space="0" w:color="auto"/>
        <w:left w:val="none" w:sz="0" w:space="0" w:color="auto"/>
        <w:bottom w:val="none" w:sz="0" w:space="0" w:color="auto"/>
        <w:right w:val="none" w:sz="0" w:space="0" w:color="auto"/>
      </w:divBdr>
    </w:div>
    <w:div w:id="182865710">
      <w:bodyDiv w:val="1"/>
      <w:marLeft w:val="0"/>
      <w:marRight w:val="0"/>
      <w:marTop w:val="0"/>
      <w:marBottom w:val="0"/>
      <w:divBdr>
        <w:top w:val="none" w:sz="0" w:space="0" w:color="auto"/>
        <w:left w:val="none" w:sz="0" w:space="0" w:color="auto"/>
        <w:bottom w:val="none" w:sz="0" w:space="0" w:color="auto"/>
        <w:right w:val="none" w:sz="0" w:space="0" w:color="auto"/>
      </w:divBdr>
    </w:div>
    <w:div w:id="209533535">
      <w:bodyDiv w:val="1"/>
      <w:marLeft w:val="0"/>
      <w:marRight w:val="0"/>
      <w:marTop w:val="0"/>
      <w:marBottom w:val="0"/>
      <w:divBdr>
        <w:top w:val="none" w:sz="0" w:space="0" w:color="auto"/>
        <w:left w:val="none" w:sz="0" w:space="0" w:color="auto"/>
        <w:bottom w:val="none" w:sz="0" w:space="0" w:color="auto"/>
        <w:right w:val="none" w:sz="0" w:space="0" w:color="auto"/>
      </w:divBdr>
    </w:div>
    <w:div w:id="255602793">
      <w:bodyDiv w:val="1"/>
      <w:marLeft w:val="0"/>
      <w:marRight w:val="0"/>
      <w:marTop w:val="0"/>
      <w:marBottom w:val="0"/>
      <w:divBdr>
        <w:top w:val="none" w:sz="0" w:space="0" w:color="auto"/>
        <w:left w:val="none" w:sz="0" w:space="0" w:color="auto"/>
        <w:bottom w:val="none" w:sz="0" w:space="0" w:color="auto"/>
        <w:right w:val="none" w:sz="0" w:space="0" w:color="auto"/>
      </w:divBdr>
    </w:div>
    <w:div w:id="307902237">
      <w:bodyDiv w:val="1"/>
      <w:marLeft w:val="0"/>
      <w:marRight w:val="0"/>
      <w:marTop w:val="0"/>
      <w:marBottom w:val="0"/>
      <w:divBdr>
        <w:top w:val="none" w:sz="0" w:space="0" w:color="auto"/>
        <w:left w:val="none" w:sz="0" w:space="0" w:color="auto"/>
        <w:bottom w:val="none" w:sz="0" w:space="0" w:color="auto"/>
        <w:right w:val="none" w:sz="0" w:space="0" w:color="auto"/>
      </w:divBdr>
    </w:div>
    <w:div w:id="316570653">
      <w:bodyDiv w:val="1"/>
      <w:marLeft w:val="0"/>
      <w:marRight w:val="0"/>
      <w:marTop w:val="0"/>
      <w:marBottom w:val="0"/>
      <w:divBdr>
        <w:top w:val="none" w:sz="0" w:space="0" w:color="auto"/>
        <w:left w:val="none" w:sz="0" w:space="0" w:color="auto"/>
        <w:bottom w:val="none" w:sz="0" w:space="0" w:color="auto"/>
        <w:right w:val="none" w:sz="0" w:space="0" w:color="auto"/>
      </w:divBdr>
    </w:div>
    <w:div w:id="358623560">
      <w:bodyDiv w:val="1"/>
      <w:marLeft w:val="0"/>
      <w:marRight w:val="0"/>
      <w:marTop w:val="0"/>
      <w:marBottom w:val="0"/>
      <w:divBdr>
        <w:top w:val="none" w:sz="0" w:space="0" w:color="auto"/>
        <w:left w:val="none" w:sz="0" w:space="0" w:color="auto"/>
        <w:bottom w:val="none" w:sz="0" w:space="0" w:color="auto"/>
        <w:right w:val="none" w:sz="0" w:space="0" w:color="auto"/>
      </w:divBdr>
    </w:div>
    <w:div w:id="413746079">
      <w:bodyDiv w:val="1"/>
      <w:marLeft w:val="0"/>
      <w:marRight w:val="0"/>
      <w:marTop w:val="0"/>
      <w:marBottom w:val="0"/>
      <w:divBdr>
        <w:top w:val="none" w:sz="0" w:space="0" w:color="auto"/>
        <w:left w:val="none" w:sz="0" w:space="0" w:color="auto"/>
        <w:bottom w:val="none" w:sz="0" w:space="0" w:color="auto"/>
        <w:right w:val="none" w:sz="0" w:space="0" w:color="auto"/>
      </w:divBdr>
    </w:div>
    <w:div w:id="441416360">
      <w:bodyDiv w:val="1"/>
      <w:marLeft w:val="0"/>
      <w:marRight w:val="0"/>
      <w:marTop w:val="0"/>
      <w:marBottom w:val="0"/>
      <w:divBdr>
        <w:top w:val="none" w:sz="0" w:space="0" w:color="auto"/>
        <w:left w:val="none" w:sz="0" w:space="0" w:color="auto"/>
        <w:bottom w:val="none" w:sz="0" w:space="0" w:color="auto"/>
        <w:right w:val="none" w:sz="0" w:space="0" w:color="auto"/>
      </w:divBdr>
    </w:div>
    <w:div w:id="451169325">
      <w:bodyDiv w:val="1"/>
      <w:marLeft w:val="0"/>
      <w:marRight w:val="0"/>
      <w:marTop w:val="0"/>
      <w:marBottom w:val="0"/>
      <w:divBdr>
        <w:top w:val="none" w:sz="0" w:space="0" w:color="auto"/>
        <w:left w:val="none" w:sz="0" w:space="0" w:color="auto"/>
        <w:bottom w:val="none" w:sz="0" w:space="0" w:color="auto"/>
        <w:right w:val="none" w:sz="0" w:space="0" w:color="auto"/>
      </w:divBdr>
    </w:div>
    <w:div w:id="456879610">
      <w:bodyDiv w:val="1"/>
      <w:marLeft w:val="0"/>
      <w:marRight w:val="0"/>
      <w:marTop w:val="0"/>
      <w:marBottom w:val="0"/>
      <w:divBdr>
        <w:top w:val="none" w:sz="0" w:space="0" w:color="auto"/>
        <w:left w:val="none" w:sz="0" w:space="0" w:color="auto"/>
        <w:bottom w:val="none" w:sz="0" w:space="0" w:color="auto"/>
        <w:right w:val="none" w:sz="0" w:space="0" w:color="auto"/>
      </w:divBdr>
    </w:div>
    <w:div w:id="458300024">
      <w:bodyDiv w:val="1"/>
      <w:marLeft w:val="0"/>
      <w:marRight w:val="0"/>
      <w:marTop w:val="0"/>
      <w:marBottom w:val="0"/>
      <w:divBdr>
        <w:top w:val="none" w:sz="0" w:space="0" w:color="auto"/>
        <w:left w:val="none" w:sz="0" w:space="0" w:color="auto"/>
        <w:bottom w:val="none" w:sz="0" w:space="0" w:color="auto"/>
        <w:right w:val="none" w:sz="0" w:space="0" w:color="auto"/>
      </w:divBdr>
    </w:div>
    <w:div w:id="462231674">
      <w:bodyDiv w:val="1"/>
      <w:marLeft w:val="0"/>
      <w:marRight w:val="0"/>
      <w:marTop w:val="0"/>
      <w:marBottom w:val="0"/>
      <w:divBdr>
        <w:top w:val="none" w:sz="0" w:space="0" w:color="auto"/>
        <w:left w:val="none" w:sz="0" w:space="0" w:color="auto"/>
        <w:bottom w:val="none" w:sz="0" w:space="0" w:color="auto"/>
        <w:right w:val="none" w:sz="0" w:space="0" w:color="auto"/>
      </w:divBdr>
    </w:div>
    <w:div w:id="465776732">
      <w:bodyDiv w:val="1"/>
      <w:marLeft w:val="0"/>
      <w:marRight w:val="0"/>
      <w:marTop w:val="0"/>
      <w:marBottom w:val="0"/>
      <w:divBdr>
        <w:top w:val="none" w:sz="0" w:space="0" w:color="auto"/>
        <w:left w:val="none" w:sz="0" w:space="0" w:color="auto"/>
        <w:bottom w:val="none" w:sz="0" w:space="0" w:color="auto"/>
        <w:right w:val="none" w:sz="0" w:space="0" w:color="auto"/>
      </w:divBdr>
    </w:div>
    <w:div w:id="522790881">
      <w:bodyDiv w:val="1"/>
      <w:marLeft w:val="0"/>
      <w:marRight w:val="0"/>
      <w:marTop w:val="0"/>
      <w:marBottom w:val="0"/>
      <w:divBdr>
        <w:top w:val="none" w:sz="0" w:space="0" w:color="auto"/>
        <w:left w:val="none" w:sz="0" w:space="0" w:color="auto"/>
        <w:bottom w:val="none" w:sz="0" w:space="0" w:color="auto"/>
        <w:right w:val="none" w:sz="0" w:space="0" w:color="auto"/>
      </w:divBdr>
    </w:div>
    <w:div w:id="562713076">
      <w:bodyDiv w:val="1"/>
      <w:marLeft w:val="0"/>
      <w:marRight w:val="0"/>
      <w:marTop w:val="0"/>
      <w:marBottom w:val="0"/>
      <w:divBdr>
        <w:top w:val="none" w:sz="0" w:space="0" w:color="auto"/>
        <w:left w:val="none" w:sz="0" w:space="0" w:color="auto"/>
        <w:bottom w:val="none" w:sz="0" w:space="0" w:color="auto"/>
        <w:right w:val="none" w:sz="0" w:space="0" w:color="auto"/>
      </w:divBdr>
    </w:div>
    <w:div w:id="568805047">
      <w:bodyDiv w:val="1"/>
      <w:marLeft w:val="0"/>
      <w:marRight w:val="0"/>
      <w:marTop w:val="0"/>
      <w:marBottom w:val="0"/>
      <w:divBdr>
        <w:top w:val="none" w:sz="0" w:space="0" w:color="auto"/>
        <w:left w:val="none" w:sz="0" w:space="0" w:color="auto"/>
        <w:bottom w:val="none" w:sz="0" w:space="0" w:color="auto"/>
        <w:right w:val="none" w:sz="0" w:space="0" w:color="auto"/>
      </w:divBdr>
    </w:div>
    <w:div w:id="577981524">
      <w:bodyDiv w:val="1"/>
      <w:marLeft w:val="0"/>
      <w:marRight w:val="0"/>
      <w:marTop w:val="0"/>
      <w:marBottom w:val="0"/>
      <w:divBdr>
        <w:top w:val="none" w:sz="0" w:space="0" w:color="auto"/>
        <w:left w:val="none" w:sz="0" w:space="0" w:color="auto"/>
        <w:bottom w:val="none" w:sz="0" w:space="0" w:color="auto"/>
        <w:right w:val="none" w:sz="0" w:space="0" w:color="auto"/>
      </w:divBdr>
    </w:div>
    <w:div w:id="596601888">
      <w:bodyDiv w:val="1"/>
      <w:marLeft w:val="0"/>
      <w:marRight w:val="0"/>
      <w:marTop w:val="0"/>
      <w:marBottom w:val="0"/>
      <w:divBdr>
        <w:top w:val="none" w:sz="0" w:space="0" w:color="auto"/>
        <w:left w:val="none" w:sz="0" w:space="0" w:color="auto"/>
        <w:bottom w:val="none" w:sz="0" w:space="0" w:color="auto"/>
        <w:right w:val="none" w:sz="0" w:space="0" w:color="auto"/>
      </w:divBdr>
    </w:div>
    <w:div w:id="705373132">
      <w:bodyDiv w:val="1"/>
      <w:marLeft w:val="0"/>
      <w:marRight w:val="0"/>
      <w:marTop w:val="0"/>
      <w:marBottom w:val="0"/>
      <w:divBdr>
        <w:top w:val="none" w:sz="0" w:space="0" w:color="auto"/>
        <w:left w:val="none" w:sz="0" w:space="0" w:color="auto"/>
        <w:bottom w:val="none" w:sz="0" w:space="0" w:color="auto"/>
        <w:right w:val="none" w:sz="0" w:space="0" w:color="auto"/>
      </w:divBdr>
    </w:div>
    <w:div w:id="710612686">
      <w:bodyDiv w:val="1"/>
      <w:marLeft w:val="0"/>
      <w:marRight w:val="0"/>
      <w:marTop w:val="0"/>
      <w:marBottom w:val="0"/>
      <w:divBdr>
        <w:top w:val="none" w:sz="0" w:space="0" w:color="auto"/>
        <w:left w:val="none" w:sz="0" w:space="0" w:color="auto"/>
        <w:bottom w:val="none" w:sz="0" w:space="0" w:color="auto"/>
        <w:right w:val="none" w:sz="0" w:space="0" w:color="auto"/>
      </w:divBdr>
    </w:div>
    <w:div w:id="817110335">
      <w:bodyDiv w:val="1"/>
      <w:marLeft w:val="0"/>
      <w:marRight w:val="0"/>
      <w:marTop w:val="0"/>
      <w:marBottom w:val="0"/>
      <w:divBdr>
        <w:top w:val="none" w:sz="0" w:space="0" w:color="auto"/>
        <w:left w:val="none" w:sz="0" w:space="0" w:color="auto"/>
        <w:bottom w:val="none" w:sz="0" w:space="0" w:color="auto"/>
        <w:right w:val="none" w:sz="0" w:space="0" w:color="auto"/>
      </w:divBdr>
    </w:div>
    <w:div w:id="825362452">
      <w:bodyDiv w:val="1"/>
      <w:marLeft w:val="0"/>
      <w:marRight w:val="0"/>
      <w:marTop w:val="0"/>
      <w:marBottom w:val="0"/>
      <w:divBdr>
        <w:top w:val="none" w:sz="0" w:space="0" w:color="auto"/>
        <w:left w:val="none" w:sz="0" w:space="0" w:color="auto"/>
        <w:bottom w:val="none" w:sz="0" w:space="0" w:color="auto"/>
        <w:right w:val="none" w:sz="0" w:space="0" w:color="auto"/>
      </w:divBdr>
    </w:div>
    <w:div w:id="836043250">
      <w:bodyDiv w:val="1"/>
      <w:marLeft w:val="0"/>
      <w:marRight w:val="0"/>
      <w:marTop w:val="0"/>
      <w:marBottom w:val="0"/>
      <w:divBdr>
        <w:top w:val="none" w:sz="0" w:space="0" w:color="auto"/>
        <w:left w:val="none" w:sz="0" w:space="0" w:color="auto"/>
        <w:bottom w:val="none" w:sz="0" w:space="0" w:color="auto"/>
        <w:right w:val="none" w:sz="0" w:space="0" w:color="auto"/>
      </w:divBdr>
    </w:div>
    <w:div w:id="873495911">
      <w:bodyDiv w:val="1"/>
      <w:marLeft w:val="0"/>
      <w:marRight w:val="0"/>
      <w:marTop w:val="0"/>
      <w:marBottom w:val="0"/>
      <w:divBdr>
        <w:top w:val="none" w:sz="0" w:space="0" w:color="auto"/>
        <w:left w:val="none" w:sz="0" w:space="0" w:color="auto"/>
        <w:bottom w:val="none" w:sz="0" w:space="0" w:color="auto"/>
        <w:right w:val="none" w:sz="0" w:space="0" w:color="auto"/>
      </w:divBdr>
    </w:div>
    <w:div w:id="876314455">
      <w:bodyDiv w:val="1"/>
      <w:marLeft w:val="0"/>
      <w:marRight w:val="0"/>
      <w:marTop w:val="0"/>
      <w:marBottom w:val="0"/>
      <w:divBdr>
        <w:top w:val="none" w:sz="0" w:space="0" w:color="auto"/>
        <w:left w:val="none" w:sz="0" w:space="0" w:color="auto"/>
        <w:bottom w:val="none" w:sz="0" w:space="0" w:color="auto"/>
        <w:right w:val="none" w:sz="0" w:space="0" w:color="auto"/>
      </w:divBdr>
    </w:div>
    <w:div w:id="877858882">
      <w:bodyDiv w:val="1"/>
      <w:marLeft w:val="0"/>
      <w:marRight w:val="0"/>
      <w:marTop w:val="0"/>
      <w:marBottom w:val="0"/>
      <w:divBdr>
        <w:top w:val="none" w:sz="0" w:space="0" w:color="auto"/>
        <w:left w:val="none" w:sz="0" w:space="0" w:color="auto"/>
        <w:bottom w:val="none" w:sz="0" w:space="0" w:color="auto"/>
        <w:right w:val="none" w:sz="0" w:space="0" w:color="auto"/>
      </w:divBdr>
    </w:div>
    <w:div w:id="886139663">
      <w:bodyDiv w:val="1"/>
      <w:marLeft w:val="0"/>
      <w:marRight w:val="0"/>
      <w:marTop w:val="0"/>
      <w:marBottom w:val="0"/>
      <w:divBdr>
        <w:top w:val="none" w:sz="0" w:space="0" w:color="auto"/>
        <w:left w:val="none" w:sz="0" w:space="0" w:color="auto"/>
        <w:bottom w:val="none" w:sz="0" w:space="0" w:color="auto"/>
        <w:right w:val="none" w:sz="0" w:space="0" w:color="auto"/>
      </w:divBdr>
    </w:div>
    <w:div w:id="890311909">
      <w:bodyDiv w:val="1"/>
      <w:marLeft w:val="0"/>
      <w:marRight w:val="0"/>
      <w:marTop w:val="0"/>
      <w:marBottom w:val="0"/>
      <w:divBdr>
        <w:top w:val="none" w:sz="0" w:space="0" w:color="auto"/>
        <w:left w:val="none" w:sz="0" w:space="0" w:color="auto"/>
        <w:bottom w:val="none" w:sz="0" w:space="0" w:color="auto"/>
        <w:right w:val="none" w:sz="0" w:space="0" w:color="auto"/>
      </w:divBdr>
    </w:div>
    <w:div w:id="908423566">
      <w:bodyDiv w:val="1"/>
      <w:marLeft w:val="0"/>
      <w:marRight w:val="0"/>
      <w:marTop w:val="0"/>
      <w:marBottom w:val="0"/>
      <w:divBdr>
        <w:top w:val="none" w:sz="0" w:space="0" w:color="auto"/>
        <w:left w:val="none" w:sz="0" w:space="0" w:color="auto"/>
        <w:bottom w:val="none" w:sz="0" w:space="0" w:color="auto"/>
        <w:right w:val="none" w:sz="0" w:space="0" w:color="auto"/>
      </w:divBdr>
    </w:div>
    <w:div w:id="908614812">
      <w:bodyDiv w:val="1"/>
      <w:marLeft w:val="0"/>
      <w:marRight w:val="0"/>
      <w:marTop w:val="0"/>
      <w:marBottom w:val="0"/>
      <w:divBdr>
        <w:top w:val="none" w:sz="0" w:space="0" w:color="auto"/>
        <w:left w:val="none" w:sz="0" w:space="0" w:color="auto"/>
        <w:bottom w:val="none" w:sz="0" w:space="0" w:color="auto"/>
        <w:right w:val="none" w:sz="0" w:space="0" w:color="auto"/>
      </w:divBdr>
    </w:div>
    <w:div w:id="1041637426">
      <w:bodyDiv w:val="1"/>
      <w:marLeft w:val="0"/>
      <w:marRight w:val="0"/>
      <w:marTop w:val="0"/>
      <w:marBottom w:val="0"/>
      <w:divBdr>
        <w:top w:val="none" w:sz="0" w:space="0" w:color="auto"/>
        <w:left w:val="none" w:sz="0" w:space="0" w:color="auto"/>
        <w:bottom w:val="none" w:sz="0" w:space="0" w:color="auto"/>
        <w:right w:val="none" w:sz="0" w:space="0" w:color="auto"/>
      </w:divBdr>
    </w:div>
    <w:div w:id="1079519436">
      <w:bodyDiv w:val="1"/>
      <w:marLeft w:val="0"/>
      <w:marRight w:val="0"/>
      <w:marTop w:val="0"/>
      <w:marBottom w:val="0"/>
      <w:divBdr>
        <w:top w:val="none" w:sz="0" w:space="0" w:color="auto"/>
        <w:left w:val="none" w:sz="0" w:space="0" w:color="auto"/>
        <w:bottom w:val="none" w:sz="0" w:space="0" w:color="auto"/>
        <w:right w:val="none" w:sz="0" w:space="0" w:color="auto"/>
      </w:divBdr>
    </w:div>
    <w:div w:id="1091437567">
      <w:bodyDiv w:val="1"/>
      <w:marLeft w:val="0"/>
      <w:marRight w:val="0"/>
      <w:marTop w:val="0"/>
      <w:marBottom w:val="0"/>
      <w:divBdr>
        <w:top w:val="none" w:sz="0" w:space="0" w:color="auto"/>
        <w:left w:val="none" w:sz="0" w:space="0" w:color="auto"/>
        <w:bottom w:val="none" w:sz="0" w:space="0" w:color="auto"/>
        <w:right w:val="none" w:sz="0" w:space="0" w:color="auto"/>
      </w:divBdr>
    </w:div>
    <w:div w:id="1095512830">
      <w:bodyDiv w:val="1"/>
      <w:marLeft w:val="0"/>
      <w:marRight w:val="0"/>
      <w:marTop w:val="0"/>
      <w:marBottom w:val="0"/>
      <w:divBdr>
        <w:top w:val="none" w:sz="0" w:space="0" w:color="auto"/>
        <w:left w:val="none" w:sz="0" w:space="0" w:color="auto"/>
        <w:bottom w:val="none" w:sz="0" w:space="0" w:color="auto"/>
        <w:right w:val="none" w:sz="0" w:space="0" w:color="auto"/>
      </w:divBdr>
    </w:div>
    <w:div w:id="1199469201">
      <w:bodyDiv w:val="1"/>
      <w:marLeft w:val="0"/>
      <w:marRight w:val="0"/>
      <w:marTop w:val="0"/>
      <w:marBottom w:val="0"/>
      <w:divBdr>
        <w:top w:val="none" w:sz="0" w:space="0" w:color="auto"/>
        <w:left w:val="none" w:sz="0" w:space="0" w:color="auto"/>
        <w:bottom w:val="none" w:sz="0" w:space="0" w:color="auto"/>
        <w:right w:val="none" w:sz="0" w:space="0" w:color="auto"/>
      </w:divBdr>
    </w:div>
    <w:div w:id="1205869484">
      <w:bodyDiv w:val="1"/>
      <w:marLeft w:val="0"/>
      <w:marRight w:val="0"/>
      <w:marTop w:val="0"/>
      <w:marBottom w:val="0"/>
      <w:divBdr>
        <w:top w:val="none" w:sz="0" w:space="0" w:color="auto"/>
        <w:left w:val="none" w:sz="0" w:space="0" w:color="auto"/>
        <w:bottom w:val="none" w:sz="0" w:space="0" w:color="auto"/>
        <w:right w:val="none" w:sz="0" w:space="0" w:color="auto"/>
      </w:divBdr>
    </w:div>
    <w:div w:id="1231308293">
      <w:bodyDiv w:val="1"/>
      <w:marLeft w:val="0"/>
      <w:marRight w:val="0"/>
      <w:marTop w:val="0"/>
      <w:marBottom w:val="0"/>
      <w:divBdr>
        <w:top w:val="none" w:sz="0" w:space="0" w:color="auto"/>
        <w:left w:val="none" w:sz="0" w:space="0" w:color="auto"/>
        <w:bottom w:val="none" w:sz="0" w:space="0" w:color="auto"/>
        <w:right w:val="none" w:sz="0" w:space="0" w:color="auto"/>
      </w:divBdr>
    </w:div>
    <w:div w:id="1291203073">
      <w:bodyDiv w:val="1"/>
      <w:marLeft w:val="0"/>
      <w:marRight w:val="0"/>
      <w:marTop w:val="0"/>
      <w:marBottom w:val="0"/>
      <w:divBdr>
        <w:top w:val="none" w:sz="0" w:space="0" w:color="auto"/>
        <w:left w:val="none" w:sz="0" w:space="0" w:color="auto"/>
        <w:bottom w:val="none" w:sz="0" w:space="0" w:color="auto"/>
        <w:right w:val="none" w:sz="0" w:space="0" w:color="auto"/>
      </w:divBdr>
    </w:div>
    <w:div w:id="1299148432">
      <w:bodyDiv w:val="1"/>
      <w:marLeft w:val="0"/>
      <w:marRight w:val="0"/>
      <w:marTop w:val="0"/>
      <w:marBottom w:val="0"/>
      <w:divBdr>
        <w:top w:val="none" w:sz="0" w:space="0" w:color="auto"/>
        <w:left w:val="none" w:sz="0" w:space="0" w:color="auto"/>
        <w:bottom w:val="none" w:sz="0" w:space="0" w:color="auto"/>
        <w:right w:val="none" w:sz="0" w:space="0" w:color="auto"/>
      </w:divBdr>
    </w:div>
    <w:div w:id="1350378486">
      <w:bodyDiv w:val="1"/>
      <w:marLeft w:val="0"/>
      <w:marRight w:val="0"/>
      <w:marTop w:val="0"/>
      <w:marBottom w:val="0"/>
      <w:divBdr>
        <w:top w:val="none" w:sz="0" w:space="0" w:color="auto"/>
        <w:left w:val="none" w:sz="0" w:space="0" w:color="auto"/>
        <w:bottom w:val="none" w:sz="0" w:space="0" w:color="auto"/>
        <w:right w:val="none" w:sz="0" w:space="0" w:color="auto"/>
      </w:divBdr>
    </w:div>
    <w:div w:id="1383483446">
      <w:bodyDiv w:val="1"/>
      <w:marLeft w:val="0"/>
      <w:marRight w:val="0"/>
      <w:marTop w:val="0"/>
      <w:marBottom w:val="0"/>
      <w:divBdr>
        <w:top w:val="none" w:sz="0" w:space="0" w:color="auto"/>
        <w:left w:val="none" w:sz="0" w:space="0" w:color="auto"/>
        <w:bottom w:val="none" w:sz="0" w:space="0" w:color="auto"/>
        <w:right w:val="none" w:sz="0" w:space="0" w:color="auto"/>
      </w:divBdr>
    </w:div>
    <w:div w:id="1417943336">
      <w:bodyDiv w:val="1"/>
      <w:marLeft w:val="0"/>
      <w:marRight w:val="0"/>
      <w:marTop w:val="0"/>
      <w:marBottom w:val="0"/>
      <w:divBdr>
        <w:top w:val="none" w:sz="0" w:space="0" w:color="auto"/>
        <w:left w:val="none" w:sz="0" w:space="0" w:color="auto"/>
        <w:bottom w:val="none" w:sz="0" w:space="0" w:color="auto"/>
        <w:right w:val="none" w:sz="0" w:space="0" w:color="auto"/>
      </w:divBdr>
      <w:divsChild>
        <w:div w:id="232012776">
          <w:marLeft w:val="0"/>
          <w:marRight w:val="0"/>
          <w:marTop w:val="0"/>
          <w:marBottom w:val="0"/>
          <w:divBdr>
            <w:top w:val="none" w:sz="0" w:space="0" w:color="auto"/>
            <w:left w:val="none" w:sz="0" w:space="0" w:color="auto"/>
            <w:bottom w:val="none" w:sz="0" w:space="0" w:color="auto"/>
            <w:right w:val="none" w:sz="0" w:space="0" w:color="auto"/>
          </w:divBdr>
        </w:div>
      </w:divsChild>
    </w:div>
    <w:div w:id="1519585781">
      <w:bodyDiv w:val="1"/>
      <w:marLeft w:val="0"/>
      <w:marRight w:val="0"/>
      <w:marTop w:val="0"/>
      <w:marBottom w:val="0"/>
      <w:divBdr>
        <w:top w:val="none" w:sz="0" w:space="0" w:color="auto"/>
        <w:left w:val="none" w:sz="0" w:space="0" w:color="auto"/>
        <w:bottom w:val="none" w:sz="0" w:space="0" w:color="auto"/>
        <w:right w:val="none" w:sz="0" w:space="0" w:color="auto"/>
      </w:divBdr>
      <w:divsChild>
        <w:div w:id="1173495993">
          <w:marLeft w:val="0"/>
          <w:marRight w:val="0"/>
          <w:marTop w:val="0"/>
          <w:marBottom w:val="0"/>
          <w:divBdr>
            <w:top w:val="none" w:sz="0" w:space="0" w:color="auto"/>
            <w:left w:val="none" w:sz="0" w:space="0" w:color="auto"/>
            <w:bottom w:val="none" w:sz="0" w:space="0" w:color="auto"/>
            <w:right w:val="none" w:sz="0" w:space="0" w:color="auto"/>
          </w:divBdr>
        </w:div>
      </w:divsChild>
    </w:div>
    <w:div w:id="1526014883">
      <w:bodyDiv w:val="1"/>
      <w:marLeft w:val="0"/>
      <w:marRight w:val="0"/>
      <w:marTop w:val="0"/>
      <w:marBottom w:val="0"/>
      <w:divBdr>
        <w:top w:val="none" w:sz="0" w:space="0" w:color="auto"/>
        <w:left w:val="none" w:sz="0" w:space="0" w:color="auto"/>
        <w:bottom w:val="none" w:sz="0" w:space="0" w:color="auto"/>
        <w:right w:val="none" w:sz="0" w:space="0" w:color="auto"/>
      </w:divBdr>
    </w:div>
    <w:div w:id="1570382178">
      <w:bodyDiv w:val="1"/>
      <w:marLeft w:val="0"/>
      <w:marRight w:val="0"/>
      <w:marTop w:val="0"/>
      <w:marBottom w:val="0"/>
      <w:divBdr>
        <w:top w:val="none" w:sz="0" w:space="0" w:color="auto"/>
        <w:left w:val="none" w:sz="0" w:space="0" w:color="auto"/>
        <w:bottom w:val="none" w:sz="0" w:space="0" w:color="auto"/>
        <w:right w:val="none" w:sz="0" w:space="0" w:color="auto"/>
      </w:divBdr>
    </w:div>
    <w:div w:id="1693188539">
      <w:bodyDiv w:val="1"/>
      <w:marLeft w:val="0"/>
      <w:marRight w:val="0"/>
      <w:marTop w:val="0"/>
      <w:marBottom w:val="0"/>
      <w:divBdr>
        <w:top w:val="none" w:sz="0" w:space="0" w:color="auto"/>
        <w:left w:val="none" w:sz="0" w:space="0" w:color="auto"/>
        <w:bottom w:val="none" w:sz="0" w:space="0" w:color="auto"/>
        <w:right w:val="none" w:sz="0" w:space="0" w:color="auto"/>
      </w:divBdr>
      <w:divsChild>
        <w:div w:id="1506440102">
          <w:marLeft w:val="0"/>
          <w:marRight w:val="0"/>
          <w:marTop w:val="0"/>
          <w:marBottom w:val="0"/>
          <w:divBdr>
            <w:top w:val="none" w:sz="0" w:space="0" w:color="auto"/>
            <w:left w:val="none" w:sz="0" w:space="0" w:color="auto"/>
            <w:bottom w:val="none" w:sz="0" w:space="0" w:color="auto"/>
            <w:right w:val="none" w:sz="0" w:space="0" w:color="auto"/>
          </w:divBdr>
        </w:div>
      </w:divsChild>
    </w:div>
    <w:div w:id="1712607658">
      <w:bodyDiv w:val="1"/>
      <w:marLeft w:val="0"/>
      <w:marRight w:val="0"/>
      <w:marTop w:val="0"/>
      <w:marBottom w:val="0"/>
      <w:divBdr>
        <w:top w:val="none" w:sz="0" w:space="0" w:color="auto"/>
        <w:left w:val="none" w:sz="0" w:space="0" w:color="auto"/>
        <w:bottom w:val="none" w:sz="0" w:space="0" w:color="auto"/>
        <w:right w:val="none" w:sz="0" w:space="0" w:color="auto"/>
      </w:divBdr>
    </w:div>
    <w:div w:id="1718360155">
      <w:bodyDiv w:val="1"/>
      <w:marLeft w:val="0"/>
      <w:marRight w:val="0"/>
      <w:marTop w:val="0"/>
      <w:marBottom w:val="0"/>
      <w:divBdr>
        <w:top w:val="none" w:sz="0" w:space="0" w:color="auto"/>
        <w:left w:val="none" w:sz="0" w:space="0" w:color="auto"/>
        <w:bottom w:val="none" w:sz="0" w:space="0" w:color="auto"/>
        <w:right w:val="none" w:sz="0" w:space="0" w:color="auto"/>
      </w:divBdr>
    </w:div>
    <w:div w:id="1763409008">
      <w:bodyDiv w:val="1"/>
      <w:marLeft w:val="0"/>
      <w:marRight w:val="0"/>
      <w:marTop w:val="0"/>
      <w:marBottom w:val="0"/>
      <w:divBdr>
        <w:top w:val="none" w:sz="0" w:space="0" w:color="auto"/>
        <w:left w:val="none" w:sz="0" w:space="0" w:color="auto"/>
        <w:bottom w:val="none" w:sz="0" w:space="0" w:color="auto"/>
        <w:right w:val="none" w:sz="0" w:space="0" w:color="auto"/>
      </w:divBdr>
    </w:div>
    <w:div w:id="1784763350">
      <w:bodyDiv w:val="1"/>
      <w:marLeft w:val="0"/>
      <w:marRight w:val="0"/>
      <w:marTop w:val="0"/>
      <w:marBottom w:val="0"/>
      <w:divBdr>
        <w:top w:val="none" w:sz="0" w:space="0" w:color="auto"/>
        <w:left w:val="none" w:sz="0" w:space="0" w:color="auto"/>
        <w:bottom w:val="none" w:sz="0" w:space="0" w:color="auto"/>
        <w:right w:val="none" w:sz="0" w:space="0" w:color="auto"/>
      </w:divBdr>
      <w:divsChild>
        <w:div w:id="1601179305">
          <w:marLeft w:val="0"/>
          <w:marRight w:val="0"/>
          <w:marTop w:val="0"/>
          <w:marBottom w:val="0"/>
          <w:divBdr>
            <w:top w:val="none" w:sz="0" w:space="0" w:color="auto"/>
            <w:left w:val="none" w:sz="0" w:space="0" w:color="auto"/>
            <w:bottom w:val="none" w:sz="0" w:space="0" w:color="auto"/>
            <w:right w:val="none" w:sz="0" w:space="0" w:color="auto"/>
          </w:divBdr>
        </w:div>
        <w:div w:id="2004972471">
          <w:marLeft w:val="0"/>
          <w:marRight w:val="0"/>
          <w:marTop w:val="0"/>
          <w:marBottom w:val="0"/>
          <w:divBdr>
            <w:top w:val="none" w:sz="0" w:space="0" w:color="auto"/>
            <w:left w:val="none" w:sz="0" w:space="0" w:color="auto"/>
            <w:bottom w:val="none" w:sz="0" w:space="0" w:color="auto"/>
            <w:right w:val="none" w:sz="0" w:space="0" w:color="auto"/>
          </w:divBdr>
        </w:div>
        <w:div w:id="1356079210">
          <w:marLeft w:val="0"/>
          <w:marRight w:val="0"/>
          <w:marTop w:val="0"/>
          <w:marBottom w:val="0"/>
          <w:divBdr>
            <w:top w:val="none" w:sz="0" w:space="0" w:color="auto"/>
            <w:left w:val="none" w:sz="0" w:space="0" w:color="auto"/>
            <w:bottom w:val="none" w:sz="0" w:space="0" w:color="auto"/>
            <w:right w:val="none" w:sz="0" w:space="0" w:color="auto"/>
          </w:divBdr>
        </w:div>
        <w:div w:id="208105396">
          <w:marLeft w:val="0"/>
          <w:marRight w:val="0"/>
          <w:marTop w:val="0"/>
          <w:marBottom w:val="0"/>
          <w:divBdr>
            <w:top w:val="none" w:sz="0" w:space="0" w:color="auto"/>
            <w:left w:val="none" w:sz="0" w:space="0" w:color="auto"/>
            <w:bottom w:val="none" w:sz="0" w:space="0" w:color="auto"/>
            <w:right w:val="none" w:sz="0" w:space="0" w:color="auto"/>
          </w:divBdr>
        </w:div>
        <w:div w:id="1667122848">
          <w:marLeft w:val="0"/>
          <w:marRight w:val="0"/>
          <w:marTop w:val="0"/>
          <w:marBottom w:val="0"/>
          <w:divBdr>
            <w:top w:val="none" w:sz="0" w:space="0" w:color="auto"/>
            <w:left w:val="none" w:sz="0" w:space="0" w:color="auto"/>
            <w:bottom w:val="none" w:sz="0" w:space="0" w:color="auto"/>
            <w:right w:val="none" w:sz="0" w:space="0" w:color="auto"/>
          </w:divBdr>
        </w:div>
        <w:div w:id="267004190">
          <w:marLeft w:val="0"/>
          <w:marRight w:val="0"/>
          <w:marTop w:val="0"/>
          <w:marBottom w:val="0"/>
          <w:divBdr>
            <w:top w:val="none" w:sz="0" w:space="0" w:color="auto"/>
            <w:left w:val="none" w:sz="0" w:space="0" w:color="auto"/>
            <w:bottom w:val="none" w:sz="0" w:space="0" w:color="auto"/>
            <w:right w:val="none" w:sz="0" w:space="0" w:color="auto"/>
          </w:divBdr>
        </w:div>
        <w:div w:id="184828457">
          <w:marLeft w:val="0"/>
          <w:marRight w:val="0"/>
          <w:marTop w:val="0"/>
          <w:marBottom w:val="0"/>
          <w:divBdr>
            <w:top w:val="none" w:sz="0" w:space="0" w:color="auto"/>
            <w:left w:val="none" w:sz="0" w:space="0" w:color="auto"/>
            <w:bottom w:val="none" w:sz="0" w:space="0" w:color="auto"/>
            <w:right w:val="none" w:sz="0" w:space="0" w:color="auto"/>
          </w:divBdr>
        </w:div>
        <w:div w:id="797721011">
          <w:marLeft w:val="0"/>
          <w:marRight w:val="0"/>
          <w:marTop w:val="0"/>
          <w:marBottom w:val="0"/>
          <w:divBdr>
            <w:top w:val="none" w:sz="0" w:space="0" w:color="auto"/>
            <w:left w:val="none" w:sz="0" w:space="0" w:color="auto"/>
            <w:bottom w:val="none" w:sz="0" w:space="0" w:color="auto"/>
            <w:right w:val="none" w:sz="0" w:space="0" w:color="auto"/>
          </w:divBdr>
        </w:div>
        <w:div w:id="328825766">
          <w:marLeft w:val="0"/>
          <w:marRight w:val="0"/>
          <w:marTop w:val="0"/>
          <w:marBottom w:val="0"/>
          <w:divBdr>
            <w:top w:val="none" w:sz="0" w:space="0" w:color="auto"/>
            <w:left w:val="none" w:sz="0" w:space="0" w:color="auto"/>
            <w:bottom w:val="none" w:sz="0" w:space="0" w:color="auto"/>
            <w:right w:val="none" w:sz="0" w:space="0" w:color="auto"/>
          </w:divBdr>
        </w:div>
        <w:div w:id="1065487474">
          <w:marLeft w:val="0"/>
          <w:marRight w:val="0"/>
          <w:marTop w:val="0"/>
          <w:marBottom w:val="0"/>
          <w:divBdr>
            <w:top w:val="none" w:sz="0" w:space="0" w:color="auto"/>
            <w:left w:val="none" w:sz="0" w:space="0" w:color="auto"/>
            <w:bottom w:val="none" w:sz="0" w:space="0" w:color="auto"/>
            <w:right w:val="none" w:sz="0" w:space="0" w:color="auto"/>
          </w:divBdr>
        </w:div>
      </w:divsChild>
    </w:div>
    <w:div w:id="1815219593">
      <w:bodyDiv w:val="1"/>
      <w:marLeft w:val="0"/>
      <w:marRight w:val="0"/>
      <w:marTop w:val="0"/>
      <w:marBottom w:val="0"/>
      <w:divBdr>
        <w:top w:val="none" w:sz="0" w:space="0" w:color="auto"/>
        <w:left w:val="none" w:sz="0" w:space="0" w:color="auto"/>
        <w:bottom w:val="none" w:sz="0" w:space="0" w:color="auto"/>
        <w:right w:val="none" w:sz="0" w:space="0" w:color="auto"/>
      </w:divBdr>
    </w:div>
    <w:div w:id="1824007724">
      <w:bodyDiv w:val="1"/>
      <w:marLeft w:val="0"/>
      <w:marRight w:val="0"/>
      <w:marTop w:val="0"/>
      <w:marBottom w:val="0"/>
      <w:divBdr>
        <w:top w:val="none" w:sz="0" w:space="0" w:color="auto"/>
        <w:left w:val="none" w:sz="0" w:space="0" w:color="auto"/>
        <w:bottom w:val="none" w:sz="0" w:space="0" w:color="auto"/>
        <w:right w:val="none" w:sz="0" w:space="0" w:color="auto"/>
      </w:divBdr>
    </w:div>
    <w:div w:id="1859539214">
      <w:bodyDiv w:val="1"/>
      <w:marLeft w:val="0"/>
      <w:marRight w:val="0"/>
      <w:marTop w:val="0"/>
      <w:marBottom w:val="0"/>
      <w:divBdr>
        <w:top w:val="none" w:sz="0" w:space="0" w:color="auto"/>
        <w:left w:val="none" w:sz="0" w:space="0" w:color="auto"/>
        <w:bottom w:val="none" w:sz="0" w:space="0" w:color="auto"/>
        <w:right w:val="none" w:sz="0" w:space="0" w:color="auto"/>
      </w:divBdr>
    </w:div>
    <w:div w:id="1876890549">
      <w:bodyDiv w:val="1"/>
      <w:marLeft w:val="0"/>
      <w:marRight w:val="0"/>
      <w:marTop w:val="0"/>
      <w:marBottom w:val="0"/>
      <w:divBdr>
        <w:top w:val="none" w:sz="0" w:space="0" w:color="auto"/>
        <w:left w:val="none" w:sz="0" w:space="0" w:color="auto"/>
        <w:bottom w:val="none" w:sz="0" w:space="0" w:color="auto"/>
        <w:right w:val="none" w:sz="0" w:space="0" w:color="auto"/>
      </w:divBdr>
    </w:div>
    <w:div w:id="1899169202">
      <w:bodyDiv w:val="1"/>
      <w:marLeft w:val="0"/>
      <w:marRight w:val="0"/>
      <w:marTop w:val="0"/>
      <w:marBottom w:val="0"/>
      <w:divBdr>
        <w:top w:val="none" w:sz="0" w:space="0" w:color="auto"/>
        <w:left w:val="none" w:sz="0" w:space="0" w:color="auto"/>
        <w:bottom w:val="none" w:sz="0" w:space="0" w:color="auto"/>
        <w:right w:val="none" w:sz="0" w:space="0" w:color="auto"/>
      </w:divBdr>
    </w:div>
    <w:div w:id="1900822706">
      <w:bodyDiv w:val="1"/>
      <w:marLeft w:val="0"/>
      <w:marRight w:val="0"/>
      <w:marTop w:val="0"/>
      <w:marBottom w:val="0"/>
      <w:divBdr>
        <w:top w:val="none" w:sz="0" w:space="0" w:color="auto"/>
        <w:left w:val="none" w:sz="0" w:space="0" w:color="auto"/>
        <w:bottom w:val="none" w:sz="0" w:space="0" w:color="auto"/>
        <w:right w:val="none" w:sz="0" w:space="0" w:color="auto"/>
      </w:divBdr>
    </w:div>
    <w:div w:id="1906914148">
      <w:bodyDiv w:val="1"/>
      <w:marLeft w:val="0"/>
      <w:marRight w:val="0"/>
      <w:marTop w:val="0"/>
      <w:marBottom w:val="0"/>
      <w:divBdr>
        <w:top w:val="none" w:sz="0" w:space="0" w:color="auto"/>
        <w:left w:val="none" w:sz="0" w:space="0" w:color="auto"/>
        <w:bottom w:val="none" w:sz="0" w:space="0" w:color="auto"/>
        <w:right w:val="none" w:sz="0" w:space="0" w:color="auto"/>
      </w:divBdr>
    </w:div>
    <w:div w:id="1956978826">
      <w:bodyDiv w:val="1"/>
      <w:marLeft w:val="0"/>
      <w:marRight w:val="0"/>
      <w:marTop w:val="0"/>
      <w:marBottom w:val="0"/>
      <w:divBdr>
        <w:top w:val="none" w:sz="0" w:space="0" w:color="auto"/>
        <w:left w:val="none" w:sz="0" w:space="0" w:color="auto"/>
        <w:bottom w:val="none" w:sz="0" w:space="0" w:color="auto"/>
        <w:right w:val="none" w:sz="0" w:space="0" w:color="auto"/>
      </w:divBdr>
    </w:div>
    <w:div w:id="2033023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pes.digitusbiz.net/"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77B046AB8E595498F2516DFC3D9F4E6" ma:contentTypeVersion="15" ma:contentTypeDescription="Create a new document." ma:contentTypeScope="" ma:versionID="6c9574d9775d80579663aafc69b42e3a">
  <xsd:schema xmlns:xsd="http://www.w3.org/2001/XMLSchema" xmlns:xs="http://www.w3.org/2001/XMLSchema" xmlns:p="http://schemas.microsoft.com/office/2006/metadata/properties" xmlns:ns3="5fd728b2-3951-4d22-bdea-81f2e1279f26" xmlns:ns4="3978b972-f824-4191-a13c-d198ab8d6181" targetNamespace="http://schemas.microsoft.com/office/2006/metadata/properties" ma:root="true" ma:fieldsID="f3918ad290fe1ea9d8ca579ca30a97ca" ns3:_="" ns4:_="">
    <xsd:import namespace="5fd728b2-3951-4d22-bdea-81f2e1279f26"/>
    <xsd:import namespace="3978b972-f824-4191-a13c-d198ab8d618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d728b2-3951-4d22-bdea-81f2e1279f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978b972-f824-4191-a13c-d198ab8d618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fd728b2-3951-4d22-bdea-81f2e1279f2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C160F-1288-491E-9A8F-6A4B281378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d728b2-3951-4d22-bdea-81f2e1279f26"/>
    <ds:schemaRef ds:uri="3978b972-f824-4191-a13c-d198ab8d61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231932-5C66-462C-8C7A-AADB8716E46C}">
  <ds:schemaRefs>
    <ds:schemaRef ds:uri="http://schemas.microsoft.com/office/2006/metadata/properties"/>
    <ds:schemaRef ds:uri="http://schemas.microsoft.com/office/infopath/2007/PartnerControls"/>
    <ds:schemaRef ds:uri="5fd728b2-3951-4d22-bdea-81f2e1279f26"/>
  </ds:schemaRefs>
</ds:datastoreItem>
</file>

<file path=customXml/itemProps3.xml><?xml version="1.0" encoding="utf-8"?>
<ds:datastoreItem xmlns:ds="http://schemas.openxmlformats.org/officeDocument/2006/customXml" ds:itemID="{7D0A4680-2E91-40F3-94F9-8D6C26AE56B3}">
  <ds:schemaRefs>
    <ds:schemaRef ds:uri="http://schemas.microsoft.com/sharepoint/v3/contenttype/forms"/>
  </ds:schemaRefs>
</ds:datastoreItem>
</file>

<file path=customXml/itemProps4.xml><?xml version="1.0" encoding="utf-8"?>
<ds:datastoreItem xmlns:ds="http://schemas.openxmlformats.org/officeDocument/2006/customXml" ds:itemID="{8440BA6C-5E12-4C52-A0F9-3E9A5E653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74</Pages>
  <Words>6586</Words>
  <Characters>37541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PES</vt:lpstr>
    </vt:vector>
  </TitlesOfParts>
  <Company/>
  <LinksUpToDate>false</LinksUpToDate>
  <CharactersWithSpaces>44039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PES</dc:title>
  <dc:subject/>
  <dc:creator>dell</dc:creator>
  <cp:keywords/>
  <dc:description/>
  <cp:lastModifiedBy>Vinod</cp:lastModifiedBy>
  <cp:revision>9</cp:revision>
  <cp:lastPrinted>2024-08-13T12:32:00Z</cp:lastPrinted>
  <dcterms:created xsi:type="dcterms:W3CDTF">2024-08-19T09:51:00Z</dcterms:created>
  <dcterms:modified xsi:type="dcterms:W3CDTF">2024-08-22T05:19:00Z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0x010100977B046AB8E595498F2516DFC3D9F4E6</vt:lpwstr>
  </property>
</Properties>
</file>